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12354A" w14:textId="77777777" w:rsidR="00BF2043" w:rsidRDefault="00BF2043" w:rsidP="00BF2043">
      <w:pPr>
        <w:pStyle w:val="Title"/>
      </w:pPr>
      <w:bookmarkStart w:id="0" w:name="_Toc205632711"/>
      <w:bookmarkStart w:id="1" w:name="_Toc516653985"/>
      <w:bookmarkStart w:id="2" w:name="_Toc517966838"/>
      <w:bookmarkStart w:id="3" w:name="_Toc517969137"/>
      <w:bookmarkStart w:id="4" w:name="_Toc518055986"/>
    </w:p>
    <w:p w14:paraId="66932FB2" w14:textId="77777777" w:rsidR="00BF2043" w:rsidRDefault="00BF2043" w:rsidP="00BF2043">
      <w:pPr>
        <w:pStyle w:val="Title"/>
        <w:rPr>
          <w:szCs w:val="36"/>
        </w:rPr>
      </w:pPr>
      <w:r w:rsidRPr="00BD525F">
        <w:rPr>
          <w:szCs w:val="36"/>
        </w:rPr>
        <w:t xml:space="preserve">Department of Veterans Affairs </w:t>
      </w:r>
    </w:p>
    <w:p w14:paraId="3799BB5F" w14:textId="77777777" w:rsidR="00BF2043" w:rsidRPr="00443206" w:rsidRDefault="00BF2043" w:rsidP="00BF2043">
      <w:pPr>
        <w:pStyle w:val="Title"/>
      </w:pPr>
      <w:r>
        <w:rPr>
          <w:szCs w:val="36"/>
        </w:rPr>
        <w:t>API</w:t>
      </w:r>
      <w:r w:rsidRPr="00BD525F">
        <w:rPr>
          <w:bCs w:val="0"/>
          <w:iCs/>
          <w:szCs w:val="36"/>
        </w:rPr>
        <w:t xml:space="preserve"> </w:t>
      </w:r>
      <w:r>
        <w:rPr>
          <w:bCs w:val="0"/>
          <w:iCs/>
          <w:szCs w:val="36"/>
        </w:rPr>
        <w:t>D</w:t>
      </w:r>
      <w:r w:rsidRPr="00BD525F">
        <w:rPr>
          <w:bCs w:val="0"/>
          <w:iCs/>
          <w:szCs w:val="36"/>
        </w:rPr>
        <w:t xml:space="preserve">eveloper </w:t>
      </w:r>
      <w:r>
        <w:rPr>
          <w:bCs w:val="0"/>
          <w:iCs/>
          <w:szCs w:val="36"/>
        </w:rPr>
        <w:t>P</w:t>
      </w:r>
      <w:r w:rsidRPr="00BD525F">
        <w:rPr>
          <w:bCs w:val="0"/>
          <w:iCs/>
          <w:szCs w:val="36"/>
        </w:rPr>
        <w:t>laybook</w:t>
      </w:r>
    </w:p>
    <w:p w14:paraId="1FB60115" w14:textId="77777777" w:rsidR="00BF2043" w:rsidRDefault="00BF2043" w:rsidP="00BF2043">
      <w:pPr>
        <w:pStyle w:val="Title2"/>
      </w:pPr>
    </w:p>
    <w:p w14:paraId="245446BE" w14:textId="77777777" w:rsidR="00BF2043" w:rsidRDefault="00BF2043" w:rsidP="00BF2043">
      <w:pPr>
        <w:pStyle w:val="Title2"/>
      </w:pPr>
      <w:r>
        <w:t>API Developer Playbook Blueprint Documentation</w:t>
      </w:r>
    </w:p>
    <w:p w14:paraId="502A9EC5" w14:textId="77777777" w:rsidR="00BF2043" w:rsidRDefault="00BF2043" w:rsidP="00BF2043">
      <w:pPr>
        <w:pStyle w:val="Title2"/>
      </w:pPr>
      <w:r>
        <w:t>Maps to Framework Set #1</w:t>
      </w:r>
    </w:p>
    <w:p w14:paraId="0E19CACE" w14:textId="77777777" w:rsidR="00BF2043" w:rsidRDefault="00BF2043" w:rsidP="00BF2043">
      <w:pPr>
        <w:pStyle w:val="Title2"/>
      </w:pPr>
    </w:p>
    <w:p w14:paraId="0E85EF25" w14:textId="77777777" w:rsidR="00BF2043" w:rsidRDefault="00BF2043" w:rsidP="00BF2043">
      <w:pPr>
        <w:pStyle w:val="Title2"/>
      </w:pPr>
    </w:p>
    <w:p w14:paraId="43341BA8" w14:textId="77777777" w:rsidR="00BF2043" w:rsidRDefault="00BF2043" w:rsidP="00BF2043">
      <w:pPr>
        <w:pStyle w:val="CoverTitleInstructions"/>
      </w:pPr>
      <w:r>
        <w:rPr>
          <w:noProof/>
        </w:rPr>
        <w:drawing>
          <wp:inline distT="0" distB="0" distL="0" distR="0" wp14:anchorId="50637608" wp14:editId="12B3E5BA">
            <wp:extent cx="2171700" cy="2171700"/>
            <wp:effectExtent l="0" t="0" r="0" b="0"/>
            <wp:docPr id="1" name="Picture 1" descr="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4115E53B" w14:textId="77777777" w:rsidR="00BF2043" w:rsidRDefault="00BF2043" w:rsidP="00BF2043">
      <w:pPr>
        <w:pStyle w:val="Title2"/>
      </w:pPr>
    </w:p>
    <w:p w14:paraId="0007E32D" w14:textId="77777777" w:rsidR="00BF2043" w:rsidRDefault="00BF2043" w:rsidP="00BF2043">
      <w:pPr>
        <w:pStyle w:val="Title2"/>
      </w:pPr>
    </w:p>
    <w:p w14:paraId="49A2E78D" w14:textId="63EBEC5F" w:rsidR="00BF2043" w:rsidRDefault="00BF2043" w:rsidP="00BF2043">
      <w:pPr>
        <w:pStyle w:val="Title2"/>
      </w:pPr>
      <w:r>
        <w:t>Document Version Draft 01.00.0</w:t>
      </w:r>
      <w:r w:rsidR="0042427D">
        <w:t>4</w:t>
      </w:r>
    </w:p>
    <w:p w14:paraId="0999DA87" w14:textId="77777777" w:rsidR="00BF2043" w:rsidRDefault="00BF2043" w:rsidP="00BF2043">
      <w:pPr>
        <w:pStyle w:val="Title2"/>
      </w:pPr>
    </w:p>
    <w:p w14:paraId="6E612709" w14:textId="77777777" w:rsidR="00BF2043" w:rsidRDefault="00BF2043" w:rsidP="00BF2043">
      <w:pPr>
        <w:pStyle w:val="Title2"/>
      </w:pPr>
    </w:p>
    <w:p w14:paraId="202374BD" w14:textId="77777777" w:rsidR="00BF2043" w:rsidRDefault="00BF2043" w:rsidP="00BF2043">
      <w:pPr>
        <w:pStyle w:val="InstructionalText1"/>
        <w:sectPr w:rsidR="00BF2043" w:rsidSect="009071B9">
          <w:footerReference w:type="even" r:id="rId12"/>
          <w:footerReference w:type="first" r:id="rId13"/>
          <w:pgSz w:w="12240" w:h="15840" w:code="1"/>
          <w:pgMar w:top="1440" w:right="1440" w:bottom="1440" w:left="1440" w:header="720" w:footer="720" w:gutter="0"/>
          <w:pgNumType w:start="1"/>
          <w:cols w:space="720"/>
          <w:vAlign w:val="center"/>
          <w:docGrid w:linePitch="360"/>
        </w:sectPr>
      </w:pPr>
    </w:p>
    <w:p w14:paraId="0B4242DE" w14:textId="77777777" w:rsidR="00BF2043" w:rsidRDefault="00BF2043" w:rsidP="00BF2043">
      <w:pPr>
        <w:pStyle w:val="Title2"/>
      </w:pPr>
      <w:r>
        <w:lastRenderedPageBreak/>
        <w:t>Revision History</w:t>
      </w:r>
    </w:p>
    <w:tbl>
      <w:tblPr>
        <w:tblW w:w="9529" w:type="dxa"/>
        <w:tblInd w:w="-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8"/>
        <w:gridCol w:w="1080"/>
        <w:gridCol w:w="4392"/>
        <w:gridCol w:w="2329"/>
      </w:tblGrid>
      <w:tr w:rsidR="00BF2043" w:rsidRPr="005068FD" w14:paraId="3B2AEA88" w14:textId="77777777" w:rsidTr="00F11A7A">
        <w:trPr>
          <w:tblHeader/>
        </w:trPr>
        <w:tc>
          <w:tcPr>
            <w:tcW w:w="1728" w:type="dxa"/>
            <w:shd w:val="clear" w:color="auto" w:fill="F2F2F2"/>
          </w:tcPr>
          <w:p w14:paraId="080BE7B6" w14:textId="77777777" w:rsidR="00BF2043" w:rsidRPr="005068FD" w:rsidRDefault="00BF2043" w:rsidP="00F11A7A">
            <w:pPr>
              <w:pStyle w:val="TableHeading"/>
            </w:pPr>
            <w:bookmarkStart w:id="5" w:name="ColumnTitle_01"/>
            <w:bookmarkEnd w:id="5"/>
            <w:r w:rsidRPr="005068FD">
              <w:t>Date</w:t>
            </w:r>
          </w:p>
        </w:tc>
        <w:tc>
          <w:tcPr>
            <w:tcW w:w="1080" w:type="dxa"/>
            <w:shd w:val="clear" w:color="auto" w:fill="F2F2F2"/>
          </w:tcPr>
          <w:p w14:paraId="4BC4F946" w14:textId="77777777" w:rsidR="00BF2043" w:rsidRPr="005068FD" w:rsidRDefault="00BF2043" w:rsidP="00F11A7A">
            <w:pPr>
              <w:pStyle w:val="TableHeading"/>
            </w:pPr>
            <w:r w:rsidRPr="005068FD">
              <w:t>Version</w:t>
            </w:r>
          </w:p>
        </w:tc>
        <w:tc>
          <w:tcPr>
            <w:tcW w:w="4392" w:type="dxa"/>
            <w:shd w:val="clear" w:color="auto" w:fill="F2F2F2"/>
          </w:tcPr>
          <w:p w14:paraId="5E9BC932" w14:textId="77777777" w:rsidR="00BF2043" w:rsidRPr="005068FD" w:rsidRDefault="00BF2043" w:rsidP="00F11A7A">
            <w:pPr>
              <w:pStyle w:val="TableHeading"/>
            </w:pPr>
            <w:r w:rsidRPr="005068FD">
              <w:t>Description</w:t>
            </w:r>
          </w:p>
        </w:tc>
        <w:tc>
          <w:tcPr>
            <w:tcW w:w="2329" w:type="dxa"/>
            <w:shd w:val="clear" w:color="auto" w:fill="F2F2F2"/>
          </w:tcPr>
          <w:p w14:paraId="19826A0B" w14:textId="77777777" w:rsidR="00BF2043" w:rsidRPr="005068FD" w:rsidRDefault="00BF2043" w:rsidP="00F11A7A">
            <w:pPr>
              <w:pStyle w:val="TableHeading"/>
            </w:pPr>
            <w:r w:rsidRPr="005068FD">
              <w:t>Author</w:t>
            </w:r>
          </w:p>
        </w:tc>
      </w:tr>
      <w:tr w:rsidR="00BF2043" w14:paraId="374B5C00" w14:textId="77777777" w:rsidTr="00F11A7A">
        <w:trPr>
          <w:cantSplit/>
        </w:trPr>
        <w:tc>
          <w:tcPr>
            <w:tcW w:w="1728" w:type="dxa"/>
          </w:tcPr>
          <w:p w14:paraId="787448A2" w14:textId="77777777" w:rsidR="00BF2043" w:rsidRPr="005068FD" w:rsidRDefault="00BF2043" w:rsidP="00F11A7A">
            <w:pPr>
              <w:pStyle w:val="TableText"/>
            </w:pPr>
          </w:p>
        </w:tc>
        <w:tc>
          <w:tcPr>
            <w:tcW w:w="1080" w:type="dxa"/>
          </w:tcPr>
          <w:p w14:paraId="201357E7" w14:textId="77777777" w:rsidR="00BF2043" w:rsidRDefault="00BF2043" w:rsidP="00F11A7A">
            <w:pPr>
              <w:pStyle w:val="TableText"/>
            </w:pPr>
          </w:p>
        </w:tc>
        <w:tc>
          <w:tcPr>
            <w:tcW w:w="4392" w:type="dxa"/>
          </w:tcPr>
          <w:p w14:paraId="212005DF" w14:textId="77777777" w:rsidR="00BF2043" w:rsidRDefault="00BF2043" w:rsidP="00F11A7A">
            <w:pPr>
              <w:pStyle w:val="TableText"/>
            </w:pPr>
          </w:p>
        </w:tc>
        <w:tc>
          <w:tcPr>
            <w:tcW w:w="2329" w:type="dxa"/>
          </w:tcPr>
          <w:p w14:paraId="648E0464" w14:textId="77777777" w:rsidR="00BF2043" w:rsidRDefault="00BF2043" w:rsidP="00F11A7A">
            <w:pPr>
              <w:pStyle w:val="TableText"/>
            </w:pPr>
          </w:p>
        </w:tc>
      </w:tr>
    </w:tbl>
    <w:p w14:paraId="61154683" w14:textId="77777777" w:rsidR="00BF2043" w:rsidRDefault="00BF2043" w:rsidP="00BF2043">
      <w:pPr>
        <w:rPr>
          <w:szCs w:val="20"/>
        </w:rPr>
      </w:pPr>
      <w:r>
        <w:br w:type="page"/>
      </w:r>
    </w:p>
    <w:p w14:paraId="083EF99E" w14:textId="77777777" w:rsidR="00BF2043" w:rsidRDefault="00BF2043" w:rsidP="00BF2043">
      <w:pPr>
        <w:pStyle w:val="Title2"/>
      </w:pPr>
      <w:r>
        <w:lastRenderedPageBreak/>
        <w:t>Table of Contents</w:t>
      </w:r>
    </w:p>
    <w:p w14:paraId="06B93F27" w14:textId="5867EF51" w:rsidR="007C2E4B" w:rsidRDefault="00BF2043">
      <w:pPr>
        <w:pStyle w:val="TOC1"/>
        <w:rPr>
          <w:rFonts w:asciiTheme="minorHAnsi" w:eastAsiaTheme="minorEastAsia" w:hAnsiTheme="minorHAnsi" w:cstheme="minorBidi"/>
          <w:b w:val="0"/>
          <w:noProof/>
          <w:sz w:val="22"/>
          <w:szCs w:val="22"/>
        </w:rPr>
      </w:pPr>
      <w:r>
        <w:fldChar w:fldCharType="begin"/>
      </w:r>
      <w:r>
        <w:instrText xml:space="preserve"> TOC \o \h \z \t "Appendix 1,1" </w:instrText>
      </w:r>
      <w:r>
        <w:fldChar w:fldCharType="separate"/>
      </w:r>
      <w:hyperlink w:anchor="_Toc519761250" w:history="1">
        <w:r w:rsidR="007C2E4B" w:rsidRPr="00C74649">
          <w:rPr>
            <w:rStyle w:val="Hyperlink"/>
            <w:noProof/>
          </w:rPr>
          <w:t>1.</w:t>
        </w:r>
        <w:r w:rsidR="007C2E4B">
          <w:rPr>
            <w:rFonts w:asciiTheme="minorHAnsi" w:eastAsiaTheme="minorEastAsia" w:hAnsiTheme="minorHAnsi" w:cstheme="minorBidi"/>
            <w:b w:val="0"/>
            <w:noProof/>
            <w:sz w:val="22"/>
            <w:szCs w:val="22"/>
          </w:rPr>
          <w:tab/>
        </w:r>
        <w:r w:rsidR="007C2E4B" w:rsidRPr="00C74649">
          <w:rPr>
            <w:rStyle w:val="Hyperlink"/>
            <w:noProof/>
          </w:rPr>
          <w:t>Exception Handling</w:t>
        </w:r>
        <w:r w:rsidR="007C2E4B">
          <w:rPr>
            <w:noProof/>
            <w:webHidden/>
          </w:rPr>
          <w:tab/>
        </w:r>
        <w:r w:rsidR="007C2E4B">
          <w:rPr>
            <w:noProof/>
            <w:webHidden/>
          </w:rPr>
          <w:fldChar w:fldCharType="begin"/>
        </w:r>
        <w:r w:rsidR="007C2E4B">
          <w:rPr>
            <w:noProof/>
            <w:webHidden/>
          </w:rPr>
          <w:instrText xml:space="preserve"> PAGEREF _Toc519761250 \h </w:instrText>
        </w:r>
        <w:r w:rsidR="007C2E4B">
          <w:rPr>
            <w:noProof/>
            <w:webHidden/>
          </w:rPr>
        </w:r>
        <w:r w:rsidR="007C2E4B">
          <w:rPr>
            <w:noProof/>
            <w:webHidden/>
          </w:rPr>
          <w:fldChar w:fldCharType="separate"/>
        </w:r>
        <w:r w:rsidR="007C2E4B">
          <w:rPr>
            <w:noProof/>
            <w:webHidden/>
          </w:rPr>
          <w:t>1</w:t>
        </w:r>
        <w:r w:rsidR="007C2E4B">
          <w:rPr>
            <w:noProof/>
            <w:webHidden/>
          </w:rPr>
          <w:fldChar w:fldCharType="end"/>
        </w:r>
      </w:hyperlink>
    </w:p>
    <w:p w14:paraId="0BB876AA" w14:textId="231F60F4" w:rsidR="007C2E4B" w:rsidRDefault="00F11A7A">
      <w:pPr>
        <w:pStyle w:val="TOC2"/>
        <w:rPr>
          <w:rFonts w:asciiTheme="minorHAnsi" w:eastAsiaTheme="minorEastAsia" w:hAnsiTheme="minorHAnsi" w:cstheme="minorBidi"/>
          <w:b w:val="0"/>
          <w:noProof/>
          <w:sz w:val="22"/>
          <w:szCs w:val="22"/>
        </w:rPr>
      </w:pPr>
      <w:hyperlink w:anchor="_Toc519761251" w:history="1">
        <w:r w:rsidR="007C2E4B" w:rsidRPr="00C74649">
          <w:rPr>
            <w:rStyle w:val="Hyperlink"/>
            <w:noProof/>
          </w:rPr>
          <w:t>1.1.</w:t>
        </w:r>
        <w:r w:rsidR="007C2E4B">
          <w:rPr>
            <w:rFonts w:asciiTheme="minorHAnsi" w:eastAsiaTheme="minorEastAsia" w:hAnsiTheme="minorHAnsi" w:cstheme="minorBidi"/>
            <w:b w:val="0"/>
            <w:noProof/>
            <w:sz w:val="22"/>
            <w:szCs w:val="22"/>
          </w:rPr>
          <w:tab/>
        </w:r>
        <w:r w:rsidR="007C2E4B" w:rsidRPr="00C74649">
          <w:rPr>
            <w:rStyle w:val="Hyperlink"/>
            <w:noProof/>
          </w:rPr>
          <w:t>Exception Handling Approach</w:t>
        </w:r>
        <w:r w:rsidR="007C2E4B">
          <w:rPr>
            <w:noProof/>
            <w:webHidden/>
          </w:rPr>
          <w:tab/>
        </w:r>
        <w:r w:rsidR="007C2E4B">
          <w:rPr>
            <w:noProof/>
            <w:webHidden/>
          </w:rPr>
          <w:fldChar w:fldCharType="begin"/>
        </w:r>
        <w:r w:rsidR="007C2E4B">
          <w:rPr>
            <w:noProof/>
            <w:webHidden/>
          </w:rPr>
          <w:instrText xml:space="preserve"> PAGEREF _Toc519761251 \h </w:instrText>
        </w:r>
        <w:r w:rsidR="007C2E4B">
          <w:rPr>
            <w:noProof/>
            <w:webHidden/>
          </w:rPr>
        </w:r>
        <w:r w:rsidR="007C2E4B">
          <w:rPr>
            <w:noProof/>
            <w:webHidden/>
          </w:rPr>
          <w:fldChar w:fldCharType="separate"/>
        </w:r>
        <w:r w:rsidR="007C2E4B">
          <w:rPr>
            <w:noProof/>
            <w:webHidden/>
          </w:rPr>
          <w:t>1</w:t>
        </w:r>
        <w:r w:rsidR="007C2E4B">
          <w:rPr>
            <w:noProof/>
            <w:webHidden/>
          </w:rPr>
          <w:fldChar w:fldCharType="end"/>
        </w:r>
      </w:hyperlink>
    </w:p>
    <w:p w14:paraId="3EAD13C7" w14:textId="52D3FED4" w:rsidR="007C2E4B" w:rsidRDefault="00F11A7A">
      <w:pPr>
        <w:pStyle w:val="TOC3"/>
        <w:rPr>
          <w:rFonts w:asciiTheme="minorHAnsi" w:eastAsiaTheme="minorEastAsia" w:hAnsiTheme="minorHAnsi" w:cstheme="minorBidi"/>
          <w:b w:val="0"/>
          <w:noProof/>
          <w:sz w:val="22"/>
          <w:szCs w:val="22"/>
        </w:rPr>
      </w:pPr>
      <w:hyperlink w:anchor="_Toc519761252" w:history="1">
        <w:r w:rsidR="007C2E4B" w:rsidRPr="00C74649">
          <w:rPr>
            <w:rStyle w:val="Hyperlink"/>
            <w:noProof/>
          </w:rPr>
          <w:t>1.1.1.</w:t>
        </w:r>
        <w:r w:rsidR="007C2E4B">
          <w:rPr>
            <w:rFonts w:asciiTheme="minorHAnsi" w:eastAsiaTheme="minorEastAsia" w:hAnsiTheme="minorHAnsi" w:cstheme="minorBidi"/>
            <w:b w:val="0"/>
            <w:noProof/>
            <w:sz w:val="22"/>
            <w:szCs w:val="22"/>
          </w:rPr>
          <w:tab/>
        </w:r>
        <w:r w:rsidR="007C2E4B" w:rsidRPr="00C74649">
          <w:rPr>
            <w:rStyle w:val="Hyperlink"/>
            <w:noProof/>
          </w:rPr>
          <w:t>HTTP Response Message Header Configuration</w:t>
        </w:r>
        <w:r w:rsidR="007C2E4B">
          <w:rPr>
            <w:noProof/>
            <w:webHidden/>
          </w:rPr>
          <w:tab/>
        </w:r>
        <w:r w:rsidR="007C2E4B">
          <w:rPr>
            <w:noProof/>
            <w:webHidden/>
          </w:rPr>
          <w:fldChar w:fldCharType="begin"/>
        </w:r>
        <w:r w:rsidR="007C2E4B">
          <w:rPr>
            <w:noProof/>
            <w:webHidden/>
          </w:rPr>
          <w:instrText xml:space="preserve"> PAGEREF _Toc519761252 \h </w:instrText>
        </w:r>
        <w:r w:rsidR="007C2E4B">
          <w:rPr>
            <w:noProof/>
            <w:webHidden/>
          </w:rPr>
        </w:r>
        <w:r w:rsidR="007C2E4B">
          <w:rPr>
            <w:noProof/>
            <w:webHidden/>
          </w:rPr>
          <w:fldChar w:fldCharType="separate"/>
        </w:r>
        <w:r w:rsidR="007C2E4B">
          <w:rPr>
            <w:noProof/>
            <w:webHidden/>
          </w:rPr>
          <w:t>1</w:t>
        </w:r>
        <w:r w:rsidR="007C2E4B">
          <w:rPr>
            <w:noProof/>
            <w:webHidden/>
          </w:rPr>
          <w:fldChar w:fldCharType="end"/>
        </w:r>
      </w:hyperlink>
    </w:p>
    <w:p w14:paraId="10DC7FBB" w14:textId="12889CB9" w:rsidR="007C2E4B" w:rsidRDefault="00F11A7A">
      <w:pPr>
        <w:pStyle w:val="TOC4"/>
        <w:tabs>
          <w:tab w:val="left" w:pos="1760"/>
          <w:tab w:val="right" w:leader="dot" w:pos="9350"/>
        </w:tabs>
        <w:rPr>
          <w:rFonts w:asciiTheme="minorHAnsi" w:eastAsiaTheme="minorEastAsia" w:hAnsiTheme="minorHAnsi" w:cstheme="minorBidi"/>
          <w:noProof/>
          <w:szCs w:val="22"/>
        </w:rPr>
      </w:pPr>
      <w:hyperlink w:anchor="_Toc519761253" w:history="1">
        <w:r w:rsidR="007C2E4B" w:rsidRPr="00C74649">
          <w:rPr>
            <w:rStyle w:val="Hyperlink"/>
            <w:noProof/>
          </w:rPr>
          <w:t>1.1.1.1.</w:t>
        </w:r>
        <w:r w:rsidR="007C2E4B">
          <w:rPr>
            <w:rFonts w:asciiTheme="minorHAnsi" w:eastAsiaTheme="minorEastAsia" w:hAnsiTheme="minorHAnsi" w:cstheme="minorBidi"/>
            <w:noProof/>
            <w:szCs w:val="22"/>
          </w:rPr>
          <w:tab/>
        </w:r>
        <w:r w:rsidR="007C2E4B" w:rsidRPr="00C74649">
          <w:rPr>
            <w:rStyle w:val="Hyperlink"/>
            <w:noProof/>
          </w:rPr>
          <w:t>HTTP Status Line</w:t>
        </w:r>
        <w:r w:rsidR="007C2E4B">
          <w:rPr>
            <w:noProof/>
            <w:webHidden/>
          </w:rPr>
          <w:tab/>
        </w:r>
        <w:r w:rsidR="007C2E4B">
          <w:rPr>
            <w:noProof/>
            <w:webHidden/>
          </w:rPr>
          <w:fldChar w:fldCharType="begin"/>
        </w:r>
        <w:r w:rsidR="007C2E4B">
          <w:rPr>
            <w:noProof/>
            <w:webHidden/>
          </w:rPr>
          <w:instrText xml:space="preserve"> PAGEREF _Toc519761253 \h </w:instrText>
        </w:r>
        <w:r w:rsidR="007C2E4B">
          <w:rPr>
            <w:noProof/>
            <w:webHidden/>
          </w:rPr>
        </w:r>
        <w:r w:rsidR="007C2E4B">
          <w:rPr>
            <w:noProof/>
            <w:webHidden/>
          </w:rPr>
          <w:fldChar w:fldCharType="separate"/>
        </w:r>
        <w:r w:rsidR="007C2E4B">
          <w:rPr>
            <w:noProof/>
            <w:webHidden/>
          </w:rPr>
          <w:t>1</w:t>
        </w:r>
        <w:r w:rsidR="007C2E4B">
          <w:rPr>
            <w:noProof/>
            <w:webHidden/>
          </w:rPr>
          <w:fldChar w:fldCharType="end"/>
        </w:r>
      </w:hyperlink>
    </w:p>
    <w:p w14:paraId="761CD284" w14:textId="60F57065" w:rsidR="007C2E4B" w:rsidRDefault="00F11A7A">
      <w:pPr>
        <w:pStyle w:val="TOC4"/>
        <w:tabs>
          <w:tab w:val="left" w:pos="1760"/>
          <w:tab w:val="right" w:leader="dot" w:pos="9350"/>
        </w:tabs>
        <w:rPr>
          <w:rFonts w:asciiTheme="minorHAnsi" w:eastAsiaTheme="minorEastAsia" w:hAnsiTheme="minorHAnsi" w:cstheme="minorBidi"/>
          <w:noProof/>
          <w:szCs w:val="22"/>
        </w:rPr>
      </w:pPr>
      <w:hyperlink w:anchor="_Toc519761254" w:history="1">
        <w:r w:rsidR="007C2E4B" w:rsidRPr="00C74649">
          <w:rPr>
            <w:rStyle w:val="Hyperlink"/>
            <w:noProof/>
          </w:rPr>
          <w:t>1.1.1.2.</w:t>
        </w:r>
        <w:r w:rsidR="007C2E4B">
          <w:rPr>
            <w:rFonts w:asciiTheme="minorHAnsi" w:eastAsiaTheme="minorEastAsia" w:hAnsiTheme="minorHAnsi" w:cstheme="minorBidi"/>
            <w:noProof/>
            <w:szCs w:val="22"/>
          </w:rPr>
          <w:tab/>
        </w:r>
        <w:r w:rsidR="007C2E4B" w:rsidRPr="00C74649">
          <w:rPr>
            <w:rStyle w:val="Hyperlink"/>
            <w:noProof/>
          </w:rPr>
          <w:t>HTTP Response Headers</w:t>
        </w:r>
        <w:r w:rsidR="007C2E4B">
          <w:rPr>
            <w:noProof/>
            <w:webHidden/>
          </w:rPr>
          <w:tab/>
        </w:r>
        <w:r w:rsidR="007C2E4B">
          <w:rPr>
            <w:noProof/>
            <w:webHidden/>
          </w:rPr>
          <w:fldChar w:fldCharType="begin"/>
        </w:r>
        <w:r w:rsidR="007C2E4B">
          <w:rPr>
            <w:noProof/>
            <w:webHidden/>
          </w:rPr>
          <w:instrText xml:space="preserve"> PAGEREF _Toc519761254 \h </w:instrText>
        </w:r>
        <w:r w:rsidR="007C2E4B">
          <w:rPr>
            <w:noProof/>
            <w:webHidden/>
          </w:rPr>
        </w:r>
        <w:r w:rsidR="007C2E4B">
          <w:rPr>
            <w:noProof/>
            <w:webHidden/>
          </w:rPr>
          <w:fldChar w:fldCharType="separate"/>
        </w:r>
        <w:r w:rsidR="007C2E4B">
          <w:rPr>
            <w:noProof/>
            <w:webHidden/>
          </w:rPr>
          <w:t>2</w:t>
        </w:r>
        <w:r w:rsidR="007C2E4B">
          <w:rPr>
            <w:noProof/>
            <w:webHidden/>
          </w:rPr>
          <w:fldChar w:fldCharType="end"/>
        </w:r>
      </w:hyperlink>
    </w:p>
    <w:p w14:paraId="4AC50AE3" w14:textId="19CFED82" w:rsidR="007C2E4B" w:rsidRDefault="00F11A7A">
      <w:pPr>
        <w:pStyle w:val="TOC4"/>
        <w:tabs>
          <w:tab w:val="left" w:pos="1760"/>
          <w:tab w:val="right" w:leader="dot" w:pos="9350"/>
        </w:tabs>
        <w:rPr>
          <w:rFonts w:asciiTheme="minorHAnsi" w:eastAsiaTheme="minorEastAsia" w:hAnsiTheme="minorHAnsi" w:cstheme="minorBidi"/>
          <w:noProof/>
          <w:szCs w:val="22"/>
        </w:rPr>
      </w:pPr>
      <w:hyperlink w:anchor="_Toc519761255" w:history="1">
        <w:r w:rsidR="007C2E4B" w:rsidRPr="00C74649">
          <w:rPr>
            <w:rStyle w:val="Hyperlink"/>
            <w:noProof/>
          </w:rPr>
          <w:t>1.1.1.3.</w:t>
        </w:r>
        <w:r w:rsidR="007C2E4B">
          <w:rPr>
            <w:rFonts w:asciiTheme="minorHAnsi" w:eastAsiaTheme="minorEastAsia" w:hAnsiTheme="minorHAnsi" w:cstheme="minorBidi"/>
            <w:noProof/>
            <w:szCs w:val="22"/>
          </w:rPr>
          <w:tab/>
        </w:r>
        <w:r w:rsidR="007C2E4B" w:rsidRPr="00C74649">
          <w:rPr>
            <w:rStyle w:val="Hyperlink"/>
            <w:noProof/>
          </w:rPr>
          <w:t>HTTP Response Message Body</w:t>
        </w:r>
        <w:r w:rsidR="007C2E4B">
          <w:rPr>
            <w:noProof/>
            <w:webHidden/>
          </w:rPr>
          <w:tab/>
        </w:r>
        <w:r w:rsidR="007C2E4B">
          <w:rPr>
            <w:noProof/>
            <w:webHidden/>
          </w:rPr>
          <w:fldChar w:fldCharType="begin"/>
        </w:r>
        <w:r w:rsidR="007C2E4B">
          <w:rPr>
            <w:noProof/>
            <w:webHidden/>
          </w:rPr>
          <w:instrText xml:space="preserve"> PAGEREF _Toc519761255 \h </w:instrText>
        </w:r>
        <w:r w:rsidR="007C2E4B">
          <w:rPr>
            <w:noProof/>
            <w:webHidden/>
          </w:rPr>
        </w:r>
        <w:r w:rsidR="007C2E4B">
          <w:rPr>
            <w:noProof/>
            <w:webHidden/>
          </w:rPr>
          <w:fldChar w:fldCharType="separate"/>
        </w:r>
        <w:r w:rsidR="007C2E4B">
          <w:rPr>
            <w:noProof/>
            <w:webHidden/>
          </w:rPr>
          <w:t>2</w:t>
        </w:r>
        <w:r w:rsidR="007C2E4B">
          <w:rPr>
            <w:noProof/>
            <w:webHidden/>
          </w:rPr>
          <w:fldChar w:fldCharType="end"/>
        </w:r>
      </w:hyperlink>
    </w:p>
    <w:p w14:paraId="043F86E7" w14:textId="16650C50" w:rsidR="007C2E4B" w:rsidRDefault="00F11A7A">
      <w:pPr>
        <w:pStyle w:val="TOC3"/>
        <w:rPr>
          <w:rFonts w:asciiTheme="minorHAnsi" w:eastAsiaTheme="minorEastAsia" w:hAnsiTheme="minorHAnsi" w:cstheme="minorBidi"/>
          <w:b w:val="0"/>
          <w:noProof/>
          <w:sz w:val="22"/>
          <w:szCs w:val="22"/>
        </w:rPr>
      </w:pPr>
      <w:hyperlink w:anchor="_Toc519761256" w:history="1">
        <w:r w:rsidR="007C2E4B" w:rsidRPr="00C74649">
          <w:rPr>
            <w:rStyle w:val="Hyperlink"/>
            <w:noProof/>
          </w:rPr>
          <w:t>1.1.2.</w:t>
        </w:r>
        <w:r w:rsidR="007C2E4B">
          <w:rPr>
            <w:rFonts w:asciiTheme="minorHAnsi" w:eastAsiaTheme="minorEastAsia" w:hAnsiTheme="minorHAnsi" w:cstheme="minorBidi"/>
            <w:b w:val="0"/>
            <w:noProof/>
            <w:sz w:val="22"/>
            <w:szCs w:val="22"/>
          </w:rPr>
          <w:tab/>
        </w:r>
        <w:r w:rsidR="007C2E4B" w:rsidRPr="00C74649">
          <w:rPr>
            <w:rStyle w:val="Hyperlink"/>
            <w:noProof/>
          </w:rPr>
          <w:t>HTTP Response Message Body Guidelines for RESTful Services</w:t>
        </w:r>
        <w:r w:rsidR="007C2E4B">
          <w:rPr>
            <w:noProof/>
            <w:webHidden/>
          </w:rPr>
          <w:tab/>
        </w:r>
        <w:r w:rsidR="007C2E4B">
          <w:rPr>
            <w:noProof/>
            <w:webHidden/>
          </w:rPr>
          <w:fldChar w:fldCharType="begin"/>
        </w:r>
        <w:r w:rsidR="007C2E4B">
          <w:rPr>
            <w:noProof/>
            <w:webHidden/>
          </w:rPr>
          <w:instrText xml:space="preserve"> PAGEREF _Toc519761256 \h </w:instrText>
        </w:r>
        <w:r w:rsidR="007C2E4B">
          <w:rPr>
            <w:noProof/>
            <w:webHidden/>
          </w:rPr>
        </w:r>
        <w:r w:rsidR="007C2E4B">
          <w:rPr>
            <w:noProof/>
            <w:webHidden/>
          </w:rPr>
          <w:fldChar w:fldCharType="separate"/>
        </w:r>
        <w:r w:rsidR="007C2E4B">
          <w:rPr>
            <w:noProof/>
            <w:webHidden/>
          </w:rPr>
          <w:t>2</w:t>
        </w:r>
        <w:r w:rsidR="007C2E4B">
          <w:rPr>
            <w:noProof/>
            <w:webHidden/>
          </w:rPr>
          <w:fldChar w:fldCharType="end"/>
        </w:r>
      </w:hyperlink>
    </w:p>
    <w:p w14:paraId="1426F6A1" w14:textId="6DBF0A1F" w:rsidR="007C2E4B" w:rsidRDefault="00F11A7A">
      <w:pPr>
        <w:pStyle w:val="TOC4"/>
        <w:tabs>
          <w:tab w:val="left" w:pos="1760"/>
          <w:tab w:val="right" w:leader="dot" w:pos="9350"/>
        </w:tabs>
        <w:rPr>
          <w:rFonts w:asciiTheme="minorHAnsi" w:eastAsiaTheme="minorEastAsia" w:hAnsiTheme="minorHAnsi" w:cstheme="minorBidi"/>
          <w:noProof/>
          <w:szCs w:val="22"/>
        </w:rPr>
      </w:pPr>
      <w:hyperlink w:anchor="_Toc519761257" w:history="1">
        <w:r w:rsidR="007C2E4B" w:rsidRPr="00C74649">
          <w:rPr>
            <w:rStyle w:val="Hyperlink"/>
            <w:noProof/>
          </w:rPr>
          <w:t>1.1.2.1.</w:t>
        </w:r>
        <w:r w:rsidR="007C2E4B">
          <w:rPr>
            <w:rFonts w:asciiTheme="minorHAnsi" w:eastAsiaTheme="minorEastAsia" w:hAnsiTheme="minorHAnsi" w:cstheme="minorBidi"/>
            <w:noProof/>
            <w:szCs w:val="22"/>
          </w:rPr>
          <w:tab/>
        </w:r>
        <w:r w:rsidR="007C2E4B" w:rsidRPr="00C74649">
          <w:rPr>
            <w:rStyle w:val="Hyperlink"/>
            <w:noProof/>
          </w:rPr>
          <w:t>Enterprise Shared Services Fault Model</w:t>
        </w:r>
        <w:r w:rsidR="007C2E4B">
          <w:rPr>
            <w:noProof/>
            <w:webHidden/>
          </w:rPr>
          <w:tab/>
        </w:r>
        <w:r w:rsidR="007C2E4B">
          <w:rPr>
            <w:noProof/>
            <w:webHidden/>
          </w:rPr>
          <w:fldChar w:fldCharType="begin"/>
        </w:r>
        <w:r w:rsidR="007C2E4B">
          <w:rPr>
            <w:noProof/>
            <w:webHidden/>
          </w:rPr>
          <w:instrText xml:space="preserve"> PAGEREF _Toc519761257 \h </w:instrText>
        </w:r>
        <w:r w:rsidR="007C2E4B">
          <w:rPr>
            <w:noProof/>
            <w:webHidden/>
          </w:rPr>
        </w:r>
        <w:r w:rsidR="007C2E4B">
          <w:rPr>
            <w:noProof/>
            <w:webHidden/>
          </w:rPr>
          <w:fldChar w:fldCharType="separate"/>
        </w:r>
        <w:r w:rsidR="007C2E4B">
          <w:rPr>
            <w:noProof/>
            <w:webHidden/>
          </w:rPr>
          <w:t>4</w:t>
        </w:r>
        <w:r w:rsidR="007C2E4B">
          <w:rPr>
            <w:noProof/>
            <w:webHidden/>
          </w:rPr>
          <w:fldChar w:fldCharType="end"/>
        </w:r>
      </w:hyperlink>
    </w:p>
    <w:p w14:paraId="35D0467F" w14:textId="5FB6B2FE" w:rsidR="007C2E4B" w:rsidRDefault="00F11A7A">
      <w:pPr>
        <w:pStyle w:val="TOC2"/>
        <w:rPr>
          <w:rFonts w:asciiTheme="minorHAnsi" w:eastAsiaTheme="minorEastAsia" w:hAnsiTheme="minorHAnsi" w:cstheme="minorBidi"/>
          <w:b w:val="0"/>
          <w:noProof/>
          <w:sz w:val="22"/>
          <w:szCs w:val="22"/>
        </w:rPr>
      </w:pPr>
      <w:hyperlink w:anchor="_Toc519761258" w:history="1">
        <w:r w:rsidR="007C2E4B" w:rsidRPr="00C74649">
          <w:rPr>
            <w:rStyle w:val="Hyperlink"/>
            <w:noProof/>
          </w:rPr>
          <w:t>1.2.</w:t>
        </w:r>
        <w:r w:rsidR="007C2E4B">
          <w:rPr>
            <w:rFonts w:asciiTheme="minorHAnsi" w:eastAsiaTheme="minorEastAsia" w:hAnsiTheme="minorHAnsi" w:cstheme="minorBidi"/>
            <w:b w:val="0"/>
            <w:noProof/>
            <w:sz w:val="22"/>
            <w:szCs w:val="22"/>
          </w:rPr>
          <w:tab/>
        </w:r>
        <w:r w:rsidR="007C2E4B" w:rsidRPr="00C74649">
          <w:rPr>
            <w:rStyle w:val="Hyperlink"/>
            <w:noProof/>
          </w:rPr>
          <w:t>Transactional Exception Processing</w:t>
        </w:r>
        <w:r w:rsidR="007C2E4B">
          <w:rPr>
            <w:noProof/>
            <w:webHidden/>
          </w:rPr>
          <w:tab/>
        </w:r>
        <w:r w:rsidR="007C2E4B">
          <w:rPr>
            <w:noProof/>
            <w:webHidden/>
          </w:rPr>
          <w:fldChar w:fldCharType="begin"/>
        </w:r>
        <w:r w:rsidR="007C2E4B">
          <w:rPr>
            <w:noProof/>
            <w:webHidden/>
          </w:rPr>
          <w:instrText xml:space="preserve"> PAGEREF _Toc519761258 \h </w:instrText>
        </w:r>
        <w:r w:rsidR="007C2E4B">
          <w:rPr>
            <w:noProof/>
            <w:webHidden/>
          </w:rPr>
        </w:r>
        <w:r w:rsidR="007C2E4B">
          <w:rPr>
            <w:noProof/>
            <w:webHidden/>
          </w:rPr>
          <w:fldChar w:fldCharType="separate"/>
        </w:r>
        <w:r w:rsidR="007C2E4B">
          <w:rPr>
            <w:noProof/>
            <w:webHidden/>
          </w:rPr>
          <w:t>5</w:t>
        </w:r>
        <w:r w:rsidR="007C2E4B">
          <w:rPr>
            <w:noProof/>
            <w:webHidden/>
          </w:rPr>
          <w:fldChar w:fldCharType="end"/>
        </w:r>
      </w:hyperlink>
    </w:p>
    <w:p w14:paraId="122D3EF8" w14:textId="01976FEC" w:rsidR="007C2E4B" w:rsidRDefault="00F11A7A">
      <w:pPr>
        <w:pStyle w:val="TOC3"/>
        <w:rPr>
          <w:rFonts w:asciiTheme="minorHAnsi" w:eastAsiaTheme="minorEastAsia" w:hAnsiTheme="minorHAnsi" w:cstheme="minorBidi"/>
          <w:b w:val="0"/>
          <w:noProof/>
          <w:sz w:val="22"/>
          <w:szCs w:val="22"/>
        </w:rPr>
      </w:pPr>
      <w:hyperlink w:anchor="_Toc519761259" w:history="1">
        <w:r w:rsidR="007C2E4B" w:rsidRPr="00C74649">
          <w:rPr>
            <w:rStyle w:val="Hyperlink"/>
            <w:noProof/>
          </w:rPr>
          <w:t>1.2.1.</w:t>
        </w:r>
        <w:r w:rsidR="007C2E4B">
          <w:rPr>
            <w:rFonts w:asciiTheme="minorHAnsi" w:eastAsiaTheme="minorEastAsia" w:hAnsiTheme="minorHAnsi" w:cstheme="minorBidi"/>
            <w:b w:val="0"/>
            <w:noProof/>
            <w:sz w:val="22"/>
            <w:szCs w:val="22"/>
          </w:rPr>
          <w:tab/>
        </w:r>
        <w:r w:rsidR="007C2E4B" w:rsidRPr="00C74649">
          <w:rPr>
            <w:rStyle w:val="Hyperlink"/>
            <w:noProof/>
          </w:rPr>
          <w:t>BankAccount Use Case</w:t>
        </w:r>
        <w:r w:rsidR="007C2E4B">
          <w:rPr>
            <w:noProof/>
            <w:webHidden/>
          </w:rPr>
          <w:tab/>
        </w:r>
        <w:r w:rsidR="007C2E4B">
          <w:rPr>
            <w:noProof/>
            <w:webHidden/>
          </w:rPr>
          <w:fldChar w:fldCharType="begin"/>
        </w:r>
        <w:r w:rsidR="007C2E4B">
          <w:rPr>
            <w:noProof/>
            <w:webHidden/>
          </w:rPr>
          <w:instrText xml:space="preserve"> PAGEREF _Toc519761259 \h </w:instrText>
        </w:r>
        <w:r w:rsidR="007C2E4B">
          <w:rPr>
            <w:noProof/>
            <w:webHidden/>
          </w:rPr>
        </w:r>
        <w:r w:rsidR="007C2E4B">
          <w:rPr>
            <w:noProof/>
            <w:webHidden/>
          </w:rPr>
          <w:fldChar w:fldCharType="separate"/>
        </w:r>
        <w:r w:rsidR="007C2E4B">
          <w:rPr>
            <w:noProof/>
            <w:webHidden/>
          </w:rPr>
          <w:t>5</w:t>
        </w:r>
        <w:r w:rsidR="007C2E4B">
          <w:rPr>
            <w:noProof/>
            <w:webHidden/>
          </w:rPr>
          <w:fldChar w:fldCharType="end"/>
        </w:r>
      </w:hyperlink>
    </w:p>
    <w:p w14:paraId="6CD578D9" w14:textId="40EE0780" w:rsidR="007C2E4B" w:rsidRDefault="00F11A7A">
      <w:pPr>
        <w:pStyle w:val="TOC3"/>
        <w:rPr>
          <w:rFonts w:asciiTheme="minorHAnsi" w:eastAsiaTheme="minorEastAsia" w:hAnsiTheme="minorHAnsi" w:cstheme="minorBidi"/>
          <w:b w:val="0"/>
          <w:noProof/>
          <w:sz w:val="22"/>
          <w:szCs w:val="22"/>
        </w:rPr>
      </w:pPr>
      <w:hyperlink w:anchor="_Toc519761260" w:history="1">
        <w:r w:rsidR="007C2E4B" w:rsidRPr="00C74649">
          <w:rPr>
            <w:rStyle w:val="Hyperlink"/>
            <w:noProof/>
          </w:rPr>
          <w:t>1.2.2.</w:t>
        </w:r>
        <w:r w:rsidR="007C2E4B">
          <w:rPr>
            <w:rFonts w:asciiTheme="minorHAnsi" w:eastAsiaTheme="minorEastAsia" w:hAnsiTheme="minorHAnsi" w:cstheme="minorBidi"/>
            <w:b w:val="0"/>
            <w:noProof/>
            <w:sz w:val="22"/>
            <w:szCs w:val="22"/>
          </w:rPr>
          <w:tab/>
        </w:r>
        <w:r w:rsidR="007C2E4B" w:rsidRPr="00C74649">
          <w:rPr>
            <w:rStyle w:val="Hyperlink"/>
            <w:noProof/>
          </w:rPr>
          <w:t>BankAccounts Use Case</w:t>
        </w:r>
        <w:r w:rsidR="007C2E4B">
          <w:rPr>
            <w:noProof/>
            <w:webHidden/>
          </w:rPr>
          <w:tab/>
        </w:r>
        <w:r w:rsidR="007C2E4B">
          <w:rPr>
            <w:noProof/>
            <w:webHidden/>
          </w:rPr>
          <w:fldChar w:fldCharType="begin"/>
        </w:r>
        <w:r w:rsidR="007C2E4B">
          <w:rPr>
            <w:noProof/>
            <w:webHidden/>
          </w:rPr>
          <w:instrText xml:space="preserve"> PAGEREF _Toc519761260 \h </w:instrText>
        </w:r>
        <w:r w:rsidR="007C2E4B">
          <w:rPr>
            <w:noProof/>
            <w:webHidden/>
          </w:rPr>
        </w:r>
        <w:r w:rsidR="007C2E4B">
          <w:rPr>
            <w:noProof/>
            <w:webHidden/>
          </w:rPr>
          <w:fldChar w:fldCharType="separate"/>
        </w:r>
        <w:r w:rsidR="007C2E4B">
          <w:rPr>
            <w:noProof/>
            <w:webHidden/>
          </w:rPr>
          <w:t>6</w:t>
        </w:r>
        <w:r w:rsidR="007C2E4B">
          <w:rPr>
            <w:noProof/>
            <w:webHidden/>
          </w:rPr>
          <w:fldChar w:fldCharType="end"/>
        </w:r>
      </w:hyperlink>
    </w:p>
    <w:p w14:paraId="548A04FB" w14:textId="5BCE0825" w:rsidR="007C2E4B" w:rsidRDefault="00F11A7A">
      <w:pPr>
        <w:pStyle w:val="TOC2"/>
        <w:rPr>
          <w:rFonts w:asciiTheme="minorHAnsi" w:eastAsiaTheme="minorEastAsia" w:hAnsiTheme="minorHAnsi" w:cstheme="minorBidi"/>
          <w:b w:val="0"/>
          <w:noProof/>
          <w:sz w:val="22"/>
          <w:szCs w:val="22"/>
        </w:rPr>
      </w:pPr>
      <w:hyperlink w:anchor="_Toc519761261" w:history="1">
        <w:r w:rsidR="007C2E4B" w:rsidRPr="00C74649">
          <w:rPr>
            <w:rStyle w:val="Hyperlink"/>
            <w:noProof/>
          </w:rPr>
          <w:t>1.3.</w:t>
        </w:r>
        <w:r w:rsidR="007C2E4B">
          <w:rPr>
            <w:rFonts w:asciiTheme="minorHAnsi" w:eastAsiaTheme="minorEastAsia" w:hAnsiTheme="minorHAnsi" w:cstheme="minorBidi"/>
            <w:b w:val="0"/>
            <w:noProof/>
            <w:sz w:val="22"/>
            <w:szCs w:val="22"/>
          </w:rPr>
          <w:tab/>
        </w:r>
        <w:r w:rsidR="007C2E4B" w:rsidRPr="00C74649">
          <w:rPr>
            <w:rStyle w:val="Hyperlink"/>
            <w:noProof/>
          </w:rPr>
          <w:t>Non-Transactional Exception Processing</w:t>
        </w:r>
        <w:r w:rsidR="007C2E4B">
          <w:rPr>
            <w:noProof/>
            <w:webHidden/>
          </w:rPr>
          <w:tab/>
        </w:r>
        <w:r w:rsidR="007C2E4B">
          <w:rPr>
            <w:noProof/>
            <w:webHidden/>
          </w:rPr>
          <w:fldChar w:fldCharType="begin"/>
        </w:r>
        <w:r w:rsidR="007C2E4B">
          <w:rPr>
            <w:noProof/>
            <w:webHidden/>
          </w:rPr>
          <w:instrText xml:space="preserve"> PAGEREF _Toc519761261 \h </w:instrText>
        </w:r>
        <w:r w:rsidR="007C2E4B">
          <w:rPr>
            <w:noProof/>
            <w:webHidden/>
          </w:rPr>
        </w:r>
        <w:r w:rsidR="007C2E4B">
          <w:rPr>
            <w:noProof/>
            <w:webHidden/>
          </w:rPr>
          <w:fldChar w:fldCharType="separate"/>
        </w:r>
        <w:r w:rsidR="007C2E4B">
          <w:rPr>
            <w:noProof/>
            <w:webHidden/>
          </w:rPr>
          <w:t>7</w:t>
        </w:r>
        <w:r w:rsidR="007C2E4B">
          <w:rPr>
            <w:noProof/>
            <w:webHidden/>
          </w:rPr>
          <w:fldChar w:fldCharType="end"/>
        </w:r>
      </w:hyperlink>
    </w:p>
    <w:p w14:paraId="4DEDFD9B" w14:textId="5E84B3CE" w:rsidR="007C2E4B" w:rsidRDefault="00F11A7A">
      <w:pPr>
        <w:pStyle w:val="TOC2"/>
        <w:rPr>
          <w:rFonts w:asciiTheme="minorHAnsi" w:eastAsiaTheme="minorEastAsia" w:hAnsiTheme="minorHAnsi" w:cstheme="minorBidi"/>
          <w:b w:val="0"/>
          <w:noProof/>
          <w:sz w:val="22"/>
          <w:szCs w:val="22"/>
        </w:rPr>
      </w:pPr>
      <w:hyperlink w:anchor="_Toc519761262" w:history="1">
        <w:r w:rsidR="007C2E4B" w:rsidRPr="00C74649">
          <w:rPr>
            <w:rStyle w:val="Hyperlink"/>
            <w:noProof/>
          </w:rPr>
          <w:t>1.4.</w:t>
        </w:r>
        <w:r w:rsidR="007C2E4B">
          <w:rPr>
            <w:rFonts w:asciiTheme="minorHAnsi" w:eastAsiaTheme="minorEastAsia" w:hAnsiTheme="minorHAnsi" w:cstheme="minorBidi"/>
            <w:b w:val="0"/>
            <w:noProof/>
            <w:sz w:val="22"/>
            <w:szCs w:val="22"/>
          </w:rPr>
          <w:tab/>
        </w:r>
        <w:r w:rsidR="007C2E4B" w:rsidRPr="00C74649">
          <w:rPr>
            <w:rStyle w:val="Hyperlink"/>
            <w:noProof/>
          </w:rPr>
          <w:t>Global Exception Guidelines</w:t>
        </w:r>
        <w:r w:rsidR="007C2E4B">
          <w:rPr>
            <w:noProof/>
            <w:webHidden/>
          </w:rPr>
          <w:tab/>
        </w:r>
        <w:r w:rsidR="007C2E4B">
          <w:rPr>
            <w:noProof/>
            <w:webHidden/>
          </w:rPr>
          <w:fldChar w:fldCharType="begin"/>
        </w:r>
        <w:r w:rsidR="007C2E4B">
          <w:rPr>
            <w:noProof/>
            <w:webHidden/>
          </w:rPr>
          <w:instrText xml:space="preserve"> PAGEREF _Toc519761262 \h </w:instrText>
        </w:r>
        <w:r w:rsidR="007C2E4B">
          <w:rPr>
            <w:noProof/>
            <w:webHidden/>
          </w:rPr>
        </w:r>
        <w:r w:rsidR="007C2E4B">
          <w:rPr>
            <w:noProof/>
            <w:webHidden/>
          </w:rPr>
          <w:fldChar w:fldCharType="separate"/>
        </w:r>
        <w:r w:rsidR="007C2E4B">
          <w:rPr>
            <w:noProof/>
            <w:webHidden/>
          </w:rPr>
          <w:t>8</w:t>
        </w:r>
        <w:r w:rsidR="007C2E4B">
          <w:rPr>
            <w:noProof/>
            <w:webHidden/>
          </w:rPr>
          <w:fldChar w:fldCharType="end"/>
        </w:r>
      </w:hyperlink>
    </w:p>
    <w:p w14:paraId="3E26F6C7" w14:textId="7ACC4DC0" w:rsidR="007C2E4B" w:rsidRDefault="00F11A7A">
      <w:pPr>
        <w:pStyle w:val="TOC3"/>
        <w:rPr>
          <w:rFonts w:asciiTheme="minorHAnsi" w:eastAsiaTheme="minorEastAsia" w:hAnsiTheme="minorHAnsi" w:cstheme="minorBidi"/>
          <w:b w:val="0"/>
          <w:noProof/>
          <w:sz w:val="22"/>
          <w:szCs w:val="22"/>
        </w:rPr>
      </w:pPr>
      <w:hyperlink w:anchor="_Toc519761263" w:history="1">
        <w:r w:rsidR="007C2E4B" w:rsidRPr="00C74649">
          <w:rPr>
            <w:rStyle w:val="Hyperlink"/>
            <w:noProof/>
          </w:rPr>
          <w:t>1.4.1.</w:t>
        </w:r>
        <w:r w:rsidR="007C2E4B">
          <w:rPr>
            <w:rFonts w:asciiTheme="minorHAnsi" w:eastAsiaTheme="minorEastAsia" w:hAnsiTheme="minorHAnsi" w:cstheme="minorBidi"/>
            <w:b w:val="0"/>
            <w:noProof/>
            <w:sz w:val="22"/>
            <w:szCs w:val="22"/>
          </w:rPr>
          <w:tab/>
        </w:r>
        <w:r w:rsidR="007C2E4B" w:rsidRPr="00C74649">
          <w:rPr>
            <w:rStyle w:val="Hyperlink"/>
            <w:noProof/>
          </w:rPr>
          <w:t>Legacy Access Level Exceptions</w:t>
        </w:r>
        <w:r w:rsidR="007C2E4B">
          <w:rPr>
            <w:noProof/>
            <w:webHidden/>
          </w:rPr>
          <w:tab/>
        </w:r>
        <w:r w:rsidR="007C2E4B">
          <w:rPr>
            <w:noProof/>
            <w:webHidden/>
          </w:rPr>
          <w:fldChar w:fldCharType="begin"/>
        </w:r>
        <w:r w:rsidR="007C2E4B">
          <w:rPr>
            <w:noProof/>
            <w:webHidden/>
          </w:rPr>
          <w:instrText xml:space="preserve"> PAGEREF _Toc519761263 \h </w:instrText>
        </w:r>
        <w:r w:rsidR="007C2E4B">
          <w:rPr>
            <w:noProof/>
            <w:webHidden/>
          </w:rPr>
        </w:r>
        <w:r w:rsidR="007C2E4B">
          <w:rPr>
            <w:noProof/>
            <w:webHidden/>
          </w:rPr>
          <w:fldChar w:fldCharType="separate"/>
        </w:r>
        <w:r w:rsidR="007C2E4B">
          <w:rPr>
            <w:noProof/>
            <w:webHidden/>
          </w:rPr>
          <w:t>8</w:t>
        </w:r>
        <w:r w:rsidR="007C2E4B">
          <w:rPr>
            <w:noProof/>
            <w:webHidden/>
          </w:rPr>
          <w:fldChar w:fldCharType="end"/>
        </w:r>
      </w:hyperlink>
    </w:p>
    <w:p w14:paraId="77D61777" w14:textId="15FB5F57" w:rsidR="007C2E4B" w:rsidRDefault="00F11A7A">
      <w:pPr>
        <w:pStyle w:val="TOC3"/>
        <w:rPr>
          <w:rFonts w:asciiTheme="minorHAnsi" w:eastAsiaTheme="minorEastAsia" w:hAnsiTheme="minorHAnsi" w:cstheme="minorBidi"/>
          <w:b w:val="0"/>
          <w:noProof/>
          <w:sz w:val="22"/>
          <w:szCs w:val="22"/>
        </w:rPr>
      </w:pPr>
      <w:hyperlink w:anchor="_Toc519761264" w:history="1">
        <w:r w:rsidR="007C2E4B" w:rsidRPr="00C74649">
          <w:rPr>
            <w:rStyle w:val="Hyperlink"/>
            <w:noProof/>
          </w:rPr>
          <w:t>1.4.2.</w:t>
        </w:r>
        <w:r w:rsidR="007C2E4B">
          <w:rPr>
            <w:rFonts w:asciiTheme="minorHAnsi" w:eastAsiaTheme="minorEastAsia" w:hAnsiTheme="minorHAnsi" w:cstheme="minorBidi"/>
            <w:b w:val="0"/>
            <w:noProof/>
            <w:sz w:val="22"/>
            <w:szCs w:val="22"/>
          </w:rPr>
          <w:tab/>
        </w:r>
        <w:r w:rsidR="007C2E4B" w:rsidRPr="00C74649">
          <w:rPr>
            <w:rStyle w:val="Hyperlink"/>
            <w:noProof/>
          </w:rPr>
          <w:t>Middleware-Level Exception</w:t>
        </w:r>
        <w:r w:rsidR="007C2E4B">
          <w:rPr>
            <w:noProof/>
            <w:webHidden/>
          </w:rPr>
          <w:tab/>
        </w:r>
        <w:r w:rsidR="007C2E4B">
          <w:rPr>
            <w:noProof/>
            <w:webHidden/>
          </w:rPr>
          <w:fldChar w:fldCharType="begin"/>
        </w:r>
        <w:r w:rsidR="007C2E4B">
          <w:rPr>
            <w:noProof/>
            <w:webHidden/>
          </w:rPr>
          <w:instrText xml:space="preserve"> PAGEREF _Toc519761264 \h </w:instrText>
        </w:r>
        <w:r w:rsidR="007C2E4B">
          <w:rPr>
            <w:noProof/>
            <w:webHidden/>
          </w:rPr>
        </w:r>
        <w:r w:rsidR="007C2E4B">
          <w:rPr>
            <w:noProof/>
            <w:webHidden/>
          </w:rPr>
          <w:fldChar w:fldCharType="separate"/>
        </w:r>
        <w:r w:rsidR="007C2E4B">
          <w:rPr>
            <w:noProof/>
            <w:webHidden/>
          </w:rPr>
          <w:t>9</w:t>
        </w:r>
        <w:r w:rsidR="007C2E4B">
          <w:rPr>
            <w:noProof/>
            <w:webHidden/>
          </w:rPr>
          <w:fldChar w:fldCharType="end"/>
        </w:r>
      </w:hyperlink>
    </w:p>
    <w:p w14:paraId="6B4F3500" w14:textId="14B17457" w:rsidR="007C2E4B" w:rsidRDefault="00F11A7A">
      <w:pPr>
        <w:pStyle w:val="TOC3"/>
        <w:rPr>
          <w:rFonts w:asciiTheme="minorHAnsi" w:eastAsiaTheme="minorEastAsia" w:hAnsiTheme="minorHAnsi" w:cstheme="minorBidi"/>
          <w:b w:val="0"/>
          <w:noProof/>
          <w:sz w:val="22"/>
          <w:szCs w:val="22"/>
        </w:rPr>
      </w:pPr>
      <w:hyperlink w:anchor="_Toc519761265" w:history="1">
        <w:r w:rsidR="007C2E4B" w:rsidRPr="00C74649">
          <w:rPr>
            <w:rStyle w:val="Hyperlink"/>
            <w:noProof/>
          </w:rPr>
          <w:t>1.4.3.</w:t>
        </w:r>
        <w:r w:rsidR="007C2E4B">
          <w:rPr>
            <w:rFonts w:asciiTheme="minorHAnsi" w:eastAsiaTheme="minorEastAsia" w:hAnsiTheme="minorHAnsi" w:cstheme="minorBidi"/>
            <w:b w:val="0"/>
            <w:noProof/>
            <w:sz w:val="22"/>
            <w:szCs w:val="22"/>
          </w:rPr>
          <w:tab/>
        </w:r>
        <w:r w:rsidR="007C2E4B" w:rsidRPr="00C74649">
          <w:rPr>
            <w:rStyle w:val="Hyperlink"/>
            <w:noProof/>
          </w:rPr>
          <w:t>API Level Exception Guidelines</w:t>
        </w:r>
        <w:r w:rsidR="007C2E4B">
          <w:rPr>
            <w:noProof/>
            <w:webHidden/>
          </w:rPr>
          <w:tab/>
        </w:r>
        <w:r w:rsidR="007C2E4B">
          <w:rPr>
            <w:noProof/>
            <w:webHidden/>
          </w:rPr>
          <w:fldChar w:fldCharType="begin"/>
        </w:r>
        <w:r w:rsidR="007C2E4B">
          <w:rPr>
            <w:noProof/>
            <w:webHidden/>
          </w:rPr>
          <w:instrText xml:space="preserve"> PAGEREF _Toc519761265 \h </w:instrText>
        </w:r>
        <w:r w:rsidR="007C2E4B">
          <w:rPr>
            <w:noProof/>
            <w:webHidden/>
          </w:rPr>
        </w:r>
        <w:r w:rsidR="007C2E4B">
          <w:rPr>
            <w:noProof/>
            <w:webHidden/>
          </w:rPr>
          <w:fldChar w:fldCharType="separate"/>
        </w:r>
        <w:r w:rsidR="007C2E4B">
          <w:rPr>
            <w:noProof/>
            <w:webHidden/>
          </w:rPr>
          <w:t>9</w:t>
        </w:r>
        <w:r w:rsidR="007C2E4B">
          <w:rPr>
            <w:noProof/>
            <w:webHidden/>
          </w:rPr>
          <w:fldChar w:fldCharType="end"/>
        </w:r>
      </w:hyperlink>
    </w:p>
    <w:p w14:paraId="58B13C1B" w14:textId="1C38996D" w:rsidR="007C2E4B" w:rsidRDefault="00F11A7A">
      <w:pPr>
        <w:pStyle w:val="TOC2"/>
        <w:rPr>
          <w:rFonts w:asciiTheme="minorHAnsi" w:eastAsiaTheme="minorEastAsia" w:hAnsiTheme="minorHAnsi" w:cstheme="minorBidi"/>
          <w:b w:val="0"/>
          <w:noProof/>
          <w:sz w:val="22"/>
          <w:szCs w:val="22"/>
        </w:rPr>
      </w:pPr>
      <w:hyperlink w:anchor="_Toc519761266" w:history="1">
        <w:r w:rsidR="007C2E4B" w:rsidRPr="00C74649">
          <w:rPr>
            <w:rStyle w:val="Hyperlink"/>
            <w:noProof/>
          </w:rPr>
          <w:t>1.5.</w:t>
        </w:r>
        <w:r w:rsidR="007C2E4B">
          <w:rPr>
            <w:rFonts w:asciiTheme="minorHAnsi" w:eastAsiaTheme="minorEastAsia" w:hAnsiTheme="minorHAnsi" w:cstheme="minorBidi"/>
            <w:b w:val="0"/>
            <w:noProof/>
            <w:sz w:val="22"/>
            <w:szCs w:val="22"/>
          </w:rPr>
          <w:tab/>
        </w:r>
        <w:r w:rsidR="007C2E4B" w:rsidRPr="00C74649">
          <w:rPr>
            <w:rStyle w:val="Hyperlink"/>
            <w:noProof/>
          </w:rPr>
          <w:t>Message Process Failure and Retries</w:t>
        </w:r>
        <w:r w:rsidR="007C2E4B">
          <w:rPr>
            <w:noProof/>
            <w:webHidden/>
          </w:rPr>
          <w:tab/>
        </w:r>
        <w:r w:rsidR="007C2E4B">
          <w:rPr>
            <w:noProof/>
            <w:webHidden/>
          </w:rPr>
          <w:fldChar w:fldCharType="begin"/>
        </w:r>
        <w:r w:rsidR="007C2E4B">
          <w:rPr>
            <w:noProof/>
            <w:webHidden/>
          </w:rPr>
          <w:instrText xml:space="preserve"> PAGEREF _Toc519761266 \h </w:instrText>
        </w:r>
        <w:r w:rsidR="007C2E4B">
          <w:rPr>
            <w:noProof/>
            <w:webHidden/>
          </w:rPr>
        </w:r>
        <w:r w:rsidR="007C2E4B">
          <w:rPr>
            <w:noProof/>
            <w:webHidden/>
          </w:rPr>
          <w:fldChar w:fldCharType="separate"/>
        </w:r>
        <w:r w:rsidR="007C2E4B">
          <w:rPr>
            <w:noProof/>
            <w:webHidden/>
          </w:rPr>
          <w:t>10</w:t>
        </w:r>
        <w:r w:rsidR="007C2E4B">
          <w:rPr>
            <w:noProof/>
            <w:webHidden/>
          </w:rPr>
          <w:fldChar w:fldCharType="end"/>
        </w:r>
      </w:hyperlink>
    </w:p>
    <w:p w14:paraId="225BC26F" w14:textId="3656CCDC" w:rsidR="007C2E4B" w:rsidRDefault="00F11A7A">
      <w:pPr>
        <w:pStyle w:val="TOC3"/>
        <w:rPr>
          <w:rFonts w:asciiTheme="minorHAnsi" w:eastAsiaTheme="minorEastAsia" w:hAnsiTheme="minorHAnsi" w:cstheme="minorBidi"/>
          <w:b w:val="0"/>
          <w:noProof/>
          <w:sz w:val="22"/>
          <w:szCs w:val="22"/>
        </w:rPr>
      </w:pPr>
      <w:hyperlink w:anchor="_Toc519761267" w:history="1">
        <w:r w:rsidR="007C2E4B" w:rsidRPr="00C74649">
          <w:rPr>
            <w:rStyle w:val="Hyperlink"/>
            <w:noProof/>
          </w:rPr>
          <w:t>1.5.1.</w:t>
        </w:r>
        <w:r w:rsidR="007C2E4B">
          <w:rPr>
            <w:rFonts w:asciiTheme="minorHAnsi" w:eastAsiaTheme="minorEastAsia" w:hAnsiTheme="minorHAnsi" w:cstheme="minorBidi"/>
            <w:b w:val="0"/>
            <w:noProof/>
            <w:sz w:val="22"/>
            <w:szCs w:val="22"/>
          </w:rPr>
          <w:tab/>
        </w:r>
        <w:r w:rsidR="007C2E4B" w:rsidRPr="00C74649">
          <w:rPr>
            <w:rStyle w:val="Hyperlink"/>
            <w:noProof/>
          </w:rPr>
          <w:t>Transient Process Failures Message Retries</w:t>
        </w:r>
        <w:r w:rsidR="007C2E4B">
          <w:rPr>
            <w:noProof/>
            <w:webHidden/>
          </w:rPr>
          <w:tab/>
        </w:r>
        <w:r w:rsidR="007C2E4B">
          <w:rPr>
            <w:noProof/>
            <w:webHidden/>
          </w:rPr>
          <w:fldChar w:fldCharType="begin"/>
        </w:r>
        <w:r w:rsidR="007C2E4B">
          <w:rPr>
            <w:noProof/>
            <w:webHidden/>
          </w:rPr>
          <w:instrText xml:space="preserve"> PAGEREF _Toc519761267 \h </w:instrText>
        </w:r>
        <w:r w:rsidR="007C2E4B">
          <w:rPr>
            <w:noProof/>
            <w:webHidden/>
          </w:rPr>
        </w:r>
        <w:r w:rsidR="007C2E4B">
          <w:rPr>
            <w:noProof/>
            <w:webHidden/>
          </w:rPr>
          <w:fldChar w:fldCharType="separate"/>
        </w:r>
        <w:r w:rsidR="007C2E4B">
          <w:rPr>
            <w:noProof/>
            <w:webHidden/>
          </w:rPr>
          <w:t>10</w:t>
        </w:r>
        <w:r w:rsidR="007C2E4B">
          <w:rPr>
            <w:noProof/>
            <w:webHidden/>
          </w:rPr>
          <w:fldChar w:fldCharType="end"/>
        </w:r>
      </w:hyperlink>
    </w:p>
    <w:p w14:paraId="353EE202" w14:textId="2D15717B" w:rsidR="007C2E4B" w:rsidRDefault="00F11A7A">
      <w:pPr>
        <w:pStyle w:val="TOC4"/>
        <w:tabs>
          <w:tab w:val="left" w:pos="1760"/>
          <w:tab w:val="right" w:leader="dot" w:pos="9350"/>
        </w:tabs>
        <w:rPr>
          <w:rFonts w:asciiTheme="minorHAnsi" w:eastAsiaTheme="minorEastAsia" w:hAnsiTheme="minorHAnsi" w:cstheme="minorBidi"/>
          <w:noProof/>
          <w:szCs w:val="22"/>
        </w:rPr>
      </w:pPr>
      <w:hyperlink w:anchor="_Toc519761268" w:history="1">
        <w:r w:rsidR="007C2E4B" w:rsidRPr="00C74649">
          <w:rPr>
            <w:rStyle w:val="Hyperlink"/>
            <w:noProof/>
          </w:rPr>
          <w:t>1.5.1.1.</w:t>
        </w:r>
        <w:r w:rsidR="007C2E4B">
          <w:rPr>
            <w:rFonts w:asciiTheme="minorHAnsi" w:eastAsiaTheme="minorEastAsia" w:hAnsiTheme="minorHAnsi" w:cstheme="minorBidi"/>
            <w:noProof/>
            <w:szCs w:val="22"/>
          </w:rPr>
          <w:tab/>
        </w:r>
        <w:r w:rsidR="007C2E4B" w:rsidRPr="00C74649">
          <w:rPr>
            <w:rStyle w:val="Hyperlink"/>
            <w:noProof/>
          </w:rPr>
          <w:t>Transient Process Failure Simple Retry</w:t>
        </w:r>
        <w:r w:rsidR="007C2E4B">
          <w:rPr>
            <w:noProof/>
            <w:webHidden/>
          </w:rPr>
          <w:tab/>
        </w:r>
        <w:r w:rsidR="007C2E4B">
          <w:rPr>
            <w:noProof/>
            <w:webHidden/>
          </w:rPr>
          <w:fldChar w:fldCharType="begin"/>
        </w:r>
        <w:r w:rsidR="007C2E4B">
          <w:rPr>
            <w:noProof/>
            <w:webHidden/>
          </w:rPr>
          <w:instrText xml:space="preserve"> PAGEREF _Toc519761268 \h </w:instrText>
        </w:r>
        <w:r w:rsidR="007C2E4B">
          <w:rPr>
            <w:noProof/>
            <w:webHidden/>
          </w:rPr>
        </w:r>
        <w:r w:rsidR="007C2E4B">
          <w:rPr>
            <w:noProof/>
            <w:webHidden/>
          </w:rPr>
          <w:fldChar w:fldCharType="separate"/>
        </w:r>
        <w:r w:rsidR="007C2E4B">
          <w:rPr>
            <w:noProof/>
            <w:webHidden/>
          </w:rPr>
          <w:t>10</w:t>
        </w:r>
        <w:r w:rsidR="007C2E4B">
          <w:rPr>
            <w:noProof/>
            <w:webHidden/>
          </w:rPr>
          <w:fldChar w:fldCharType="end"/>
        </w:r>
      </w:hyperlink>
    </w:p>
    <w:p w14:paraId="48713DB8" w14:textId="7F5C6F50" w:rsidR="007C2E4B" w:rsidRDefault="00F11A7A">
      <w:pPr>
        <w:pStyle w:val="TOC4"/>
        <w:tabs>
          <w:tab w:val="left" w:pos="1760"/>
          <w:tab w:val="right" w:leader="dot" w:pos="9350"/>
        </w:tabs>
        <w:rPr>
          <w:rFonts w:asciiTheme="minorHAnsi" w:eastAsiaTheme="minorEastAsia" w:hAnsiTheme="minorHAnsi" w:cstheme="minorBidi"/>
          <w:noProof/>
          <w:szCs w:val="22"/>
        </w:rPr>
      </w:pPr>
      <w:hyperlink w:anchor="_Toc519761269" w:history="1">
        <w:r w:rsidR="007C2E4B" w:rsidRPr="00C74649">
          <w:rPr>
            <w:rStyle w:val="Hyperlink"/>
            <w:noProof/>
          </w:rPr>
          <w:t>1.5.1.2.</w:t>
        </w:r>
        <w:r w:rsidR="007C2E4B">
          <w:rPr>
            <w:rFonts w:asciiTheme="minorHAnsi" w:eastAsiaTheme="minorEastAsia" w:hAnsiTheme="minorHAnsi" w:cstheme="minorBidi"/>
            <w:noProof/>
            <w:szCs w:val="22"/>
          </w:rPr>
          <w:tab/>
        </w:r>
        <w:r w:rsidR="007C2E4B" w:rsidRPr="00C74649">
          <w:rPr>
            <w:rStyle w:val="Hyperlink"/>
            <w:noProof/>
          </w:rPr>
          <w:t>Transient Process Failure Dynamic Retry</w:t>
        </w:r>
        <w:r w:rsidR="007C2E4B">
          <w:rPr>
            <w:noProof/>
            <w:webHidden/>
          </w:rPr>
          <w:tab/>
        </w:r>
        <w:r w:rsidR="007C2E4B">
          <w:rPr>
            <w:noProof/>
            <w:webHidden/>
          </w:rPr>
          <w:fldChar w:fldCharType="begin"/>
        </w:r>
        <w:r w:rsidR="007C2E4B">
          <w:rPr>
            <w:noProof/>
            <w:webHidden/>
          </w:rPr>
          <w:instrText xml:space="preserve"> PAGEREF _Toc519761269 \h </w:instrText>
        </w:r>
        <w:r w:rsidR="007C2E4B">
          <w:rPr>
            <w:noProof/>
            <w:webHidden/>
          </w:rPr>
        </w:r>
        <w:r w:rsidR="007C2E4B">
          <w:rPr>
            <w:noProof/>
            <w:webHidden/>
          </w:rPr>
          <w:fldChar w:fldCharType="separate"/>
        </w:r>
        <w:r w:rsidR="007C2E4B">
          <w:rPr>
            <w:noProof/>
            <w:webHidden/>
          </w:rPr>
          <w:t>10</w:t>
        </w:r>
        <w:r w:rsidR="007C2E4B">
          <w:rPr>
            <w:noProof/>
            <w:webHidden/>
          </w:rPr>
          <w:fldChar w:fldCharType="end"/>
        </w:r>
      </w:hyperlink>
    </w:p>
    <w:p w14:paraId="3B599143" w14:textId="75ACE420" w:rsidR="007C2E4B" w:rsidRDefault="00F11A7A">
      <w:pPr>
        <w:pStyle w:val="TOC3"/>
        <w:rPr>
          <w:rFonts w:asciiTheme="minorHAnsi" w:eastAsiaTheme="minorEastAsia" w:hAnsiTheme="minorHAnsi" w:cstheme="minorBidi"/>
          <w:b w:val="0"/>
          <w:noProof/>
          <w:sz w:val="22"/>
          <w:szCs w:val="22"/>
        </w:rPr>
      </w:pPr>
      <w:hyperlink w:anchor="_Toc519761270" w:history="1">
        <w:r w:rsidR="007C2E4B" w:rsidRPr="00C74649">
          <w:rPr>
            <w:rStyle w:val="Hyperlink"/>
            <w:noProof/>
          </w:rPr>
          <w:t>1.5.2.</w:t>
        </w:r>
        <w:r w:rsidR="007C2E4B">
          <w:rPr>
            <w:rFonts w:asciiTheme="minorHAnsi" w:eastAsiaTheme="minorEastAsia" w:hAnsiTheme="minorHAnsi" w:cstheme="minorBidi"/>
            <w:b w:val="0"/>
            <w:noProof/>
            <w:sz w:val="22"/>
            <w:szCs w:val="22"/>
          </w:rPr>
          <w:tab/>
        </w:r>
        <w:r w:rsidR="007C2E4B" w:rsidRPr="00C74649">
          <w:rPr>
            <w:rStyle w:val="Hyperlink"/>
            <w:noProof/>
          </w:rPr>
          <w:t>Handling Message Failures</w:t>
        </w:r>
        <w:r w:rsidR="007C2E4B">
          <w:rPr>
            <w:noProof/>
            <w:webHidden/>
          </w:rPr>
          <w:tab/>
        </w:r>
        <w:r w:rsidR="007C2E4B">
          <w:rPr>
            <w:noProof/>
            <w:webHidden/>
          </w:rPr>
          <w:fldChar w:fldCharType="begin"/>
        </w:r>
        <w:r w:rsidR="007C2E4B">
          <w:rPr>
            <w:noProof/>
            <w:webHidden/>
          </w:rPr>
          <w:instrText xml:space="preserve"> PAGEREF _Toc519761270 \h </w:instrText>
        </w:r>
        <w:r w:rsidR="007C2E4B">
          <w:rPr>
            <w:noProof/>
            <w:webHidden/>
          </w:rPr>
        </w:r>
        <w:r w:rsidR="007C2E4B">
          <w:rPr>
            <w:noProof/>
            <w:webHidden/>
          </w:rPr>
          <w:fldChar w:fldCharType="separate"/>
        </w:r>
        <w:r w:rsidR="007C2E4B">
          <w:rPr>
            <w:noProof/>
            <w:webHidden/>
          </w:rPr>
          <w:t>11</w:t>
        </w:r>
        <w:r w:rsidR="007C2E4B">
          <w:rPr>
            <w:noProof/>
            <w:webHidden/>
          </w:rPr>
          <w:fldChar w:fldCharType="end"/>
        </w:r>
      </w:hyperlink>
    </w:p>
    <w:p w14:paraId="762693E0" w14:textId="6FC472B2" w:rsidR="007C2E4B" w:rsidRDefault="00F11A7A">
      <w:pPr>
        <w:pStyle w:val="TOC4"/>
        <w:tabs>
          <w:tab w:val="left" w:pos="1760"/>
          <w:tab w:val="right" w:leader="dot" w:pos="9350"/>
        </w:tabs>
        <w:rPr>
          <w:rFonts w:asciiTheme="minorHAnsi" w:eastAsiaTheme="minorEastAsia" w:hAnsiTheme="minorHAnsi" w:cstheme="minorBidi"/>
          <w:noProof/>
          <w:szCs w:val="22"/>
        </w:rPr>
      </w:pPr>
      <w:hyperlink w:anchor="_Toc519761271" w:history="1">
        <w:r w:rsidR="007C2E4B" w:rsidRPr="00C74649">
          <w:rPr>
            <w:rStyle w:val="Hyperlink"/>
            <w:noProof/>
          </w:rPr>
          <w:t>1.5.2.1.</w:t>
        </w:r>
        <w:r w:rsidR="007C2E4B">
          <w:rPr>
            <w:rFonts w:asciiTheme="minorHAnsi" w:eastAsiaTheme="minorEastAsia" w:hAnsiTheme="minorHAnsi" w:cstheme="minorBidi"/>
            <w:noProof/>
            <w:szCs w:val="22"/>
          </w:rPr>
          <w:tab/>
        </w:r>
        <w:r w:rsidR="007C2E4B" w:rsidRPr="00C74649">
          <w:rPr>
            <w:rStyle w:val="Hyperlink"/>
            <w:noProof/>
          </w:rPr>
          <w:t>Central Exception Message Handling</w:t>
        </w:r>
        <w:r w:rsidR="007C2E4B">
          <w:rPr>
            <w:noProof/>
            <w:webHidden/>
          </w:rPr>
          <w:tab/>
        </w:r>
        <w:r w:rsidR="007C2E4B">
          <w:rPr>
            <w:noProof/>
            <w:webHidden/>
          </w:rPr>
          <w:fldChar w:fldCharType="begin"/>
        </w:r>
        <w:r w:rsidR="007C2E4B">
          <w:rPr>
            <w:noProof/>
            <w:webHidden/>
          </w:rPr>
          <w:instrText xml:space="preserve"> PAGEREF _Toc519761271 \h </w:instrText>
        </w:r>
        <w:r w:rsidR="007C2E4B">
          <w:rPr>
            <w:noProof/>
            <w:webHidden/>
          </w:rPr>
        </w:r>
        <w:r w:rsidR="007C2E4B">
          <w:rPr>
            <w:noProof/>
            <w:webHidden/>
          </w:rPr>
          <w:fldChar w:fldCharType="separate"/>
        </w:r>
        <w:r w:rsidR="007C2E4B">
          <w:rPr>
            <w:noProof/>
            <w:webHidden/>
          </w:rPr>
          <w:t>11</w:t>
        </w:r>
        <w:r w:rsidR="007C2E4B">
          <w:rPr>
            <w:noProof/>
            <w:webHidden/>
          </w:rPr>
          <w:fldChar w:fldCharType="end"/>
        </w:r>
      </w:hyperlink>
    </w:p>
    <w:p w14:paraId="4103DEBA" w14:textId="58E79C24" w:rsidR="007C2E4B" w:rsidRDefault="00F11A7A">
      <w:pPr>
        <w:pStyle w:val="TOC4"/>
        <w:tabs>
          <w:tab w:val="left" w:pos="1760"/>
          <w:tab w:val="right" w:leader="dot" w:pos="9350"/>
        </w:tabs>
        <w:rPr>
          <w:rFonts w:asciiTheme="minorHAnsi" w:eastAsiaTheme="minorEastAsia" w:hAnsiTheme="minorHAnsi" w:cstheme="minorBidi"/>
          <w:noProof/>
          <w:szCs w:val="22"/>
        </w:rPr>
      </w:pPr>
      <w:hyperlink w:anchor="_Toc519761272" w:history="1">
        <w:r w:rsidR="007C2E4B" w:rsidRPr="00C74649">
          <w:rPr>
            <w:rStyle w:val="Hyperlink"/>
            <w:noProof/>
          </w:rPr>
          <w:t>1.5.2.2.</w:t>
        </w:r>
        <w:r w:rsidR="007C2E4B">
          <w:rPr>
            <w:rFonts w:asciiTheme="minorHAnsi" w:eastAsiaTheme="minorEastAsia" w:hAnsiTheme="minorHAnsi" w:cstheme="minorBidi"/>
            <w:noProof/>
            <w:szCs w:val="22"/>
          </w:rPr>
          <w:tab/>
        </w:r>
        <w:r w:rsidR="007C2E4B" w:rsidRPr="00C74649">
          <w:rPr>
            <w:rStyle w:val="Hyperlink"/>
            <w:noProof/>
          </w:rPr>
          <w:t>Local Level Exception Message Handling</w:t>
        </w:r>
        <w:r w:rsidR="007C2E4B">
          <w:rPr>
            <w:noProof/>
            <w:webHidden/>
          </w:rPr>
          <w:tab/>
        </w:r>
        <w:r w:rsidR="007C2E4B">
          <w:rPr>
            <w:noProof/>
            <w:webHidden/>
          </w:rPr>
          <w:fldChar w:fldCharType="begin"/>
        </w:r>
        <w:r w:rsidR="007C2E4B">
          <w:rPr>
            <w:noProof/>
            <w:webHidden/>
          </w:rPr>
          <w:instrText xml:space="preserve"> PAGEREF _Toc519761272 \h </w:instrText>
        </w:r>
        <w:r w:rsidR="007C2E4B">
          <w:rPr>
            <w:noProof/>
            <w:webHidden/>
          </w:rPr>
        </w:r>
        <w:r w:rsidR="007C2E4B">
          <w:rPr>
            <w:noProof/>
            <w:webHidden/>
          </w:rPr>
          <w:fldChar w:fldCharType="separate"/>
        </w:r>
        <w:r w:rsidR="007C2E4B">
          <w:rPr>
            <w:noProof/>
            <w:webHidden/>
          </w:rPr>
          <w:t>11</w:t>
        </w:r>
        <w:r w:rsidR="007C2E4B">
          <w:rPr>
            <w:noProof/>
            <w:webHidden/>
          </w:rPr>
          <w:fldChar w:fldCharType="end"/>
        </w:r>
      </w:hyperlink>
    </w:p>
    <w:p w14:paraId="4C846434" w14:textId="195134E0" w:rsidR="007C2E4B" w:rsidRDefault="00F11A7A">
      <w:pPr>
        <w:pStyle w:val="TOC2"/>
        <w:rPr>
          <w:rFonts w:asciiTheme="minorHAnsi" w:eastAsiaTheme="minorEastAsia" w:hAnsiTheme="minorHAnsi" w:cstheme="minorBidi"/>
          <w:b w:val="0"/>
          <w:noProof/>
          <w:sz w:val="22"/>
          <w:szCs w:val="22"/>
        </w:rPr>
      </w:pPr>
      <w:hyperlink w:anchor="_Toc519761273" w:history="1">
        <w:r w:rsidR="007C2E4B" w:rsidRPr="00C74649">
          <w:rPr>
            <w:rStyle w:val="Hyperlink"/>
            <w:noProof/>
          </w:rPr>
          <w:t>1.6.</w:t>
        </w:r>
        <w:r w:rsidR="007C2E4B">
          <w:rPr>
            <w:rFonts w:asciiTheme="minorHAnsi" w:eastAsiaTheme="minorEastAsia" w:hAnsiTheme="minorHAnsi" w:cstheme="minorBidi"/>
            <w:b w:val="0"/>
            <w:noProof/>
            <w:sz w:val="22"/>
            <w:szCs w:val="22"/>
          </w:rPr>
          <w:tab/>
        </w:r>
        <w:r w:rsidR="007C2E4B" w:rsidRPr="00C74649">
          <w:rPr>
            <w:rStyle w:val="Hyperlink"/>
            <w:noProof/>
          </w:rPr>
          <w:t>Exception Logging Guidelines</w:t>
        </w:r>
        <w:r w:rsidR="007C2E4B">
          <w:rPr>
            <w:noProof/>
            <w:webHidden/>
          </w:rPr>
          <w:tab/>
        </w:r>
        <w:r w:rsidR="007C2E4B">
          <w:rPr>
            <w:noProof/>
            <w:webHidden/>
          </w:rPr>
          <w:fldChar w:fldCharType="begin"/>
        </w:r>
        <w:r w:rsidR="007C2E4B">
          <w:rPr>
            <w:noProof/>
            <w:webHidden/>
          </w:rPr>
          <w:instrText xml:space="preserve"> PAGEREF _Toc519761273 \h </w:instrText>
        </w:r>
        <w:r w:rsidR="007C2E4B">
          <w:rPr>
            <w:noProof/>
            <w:webHidden/>
          </w:rPr>
        </w:r>
        <w:r w:rsidR="007C2E4B">
          <w:rPr>
            <w:noProof/>
            <w:webHidden/>
          </w:rPr>
          <w:fldChar w:fldCharType="separate"/>
        </w:r>
        <w:r w:rsidR="007C2E4B">
          <w:rPr>
            <w:noProof/>
            <w:webHidden/>
          </w:rPr>
          <w:t>12</w:t>
        </w:r>
        <w:r w:rsidR="007C2E4B">
          <w:rPr>
            <w:noProof/>
            <w:webHidden/>
          </w:rPr>
          <w:fldChar w:fldCharType="end"/>
        </w:r>
      </w:hyperlink>
    </w:p>
    <w:p w14:paraId="0E05088B" w14:textId="1B36369D" w:rsidR="007C2E4B" w:rsidRDefault="00F11A7A">
      <w:pPr>
        <w:pStyle w:val="TOC3"/>
        <w:rPr>
          <w:rFonts w:asciiTheme="minorHAnsi" w:eastAsiaTheme="minorEastAsia" w:hAnsiTheme="minorHAnsi" w:cstheme="minorBidi"/>
          <w:b w:val="0"/>
          <w:noProof/>
          <w:sz w:val="22"/>
          <w:szCs w:val="22"/>
        </w:rPr>
      </w:pPr>
      <w:hyperlink w:anchor="_Toc519761274" w:history="1">
        <w:r w:rsidR="007C2E4B" w:rsidRPr="00C74649">
          <w:rPr>
            <w:rStyle w:val="Hyperlink"/>
            <w:noProof/>
          </w:rPr>
          <w:t>1.6.1.</w:t>
        </w:r>
        <w:r w:rsidR="007C2E4B">
          <w:rPr>
            <w:rFonts w:asciiTheme="minorHAnsi" w:eastAsiaTheme="minorEastAsia" w:hAnsiTheme="minorHAnsi" w:cstheme="minorBidi"/>
            <w:b w:val="0"/>
            <w:noProof/>
            <w:sz w:val="22"/>
            <w:szCs w:val="22"/>
          </w:rPr>
          <w:tab/>
        </w:r>
        <w:r w:rsidR="007C2E4B" w:rsidRPr="00C74649">
          <w:rPr>
            <w:rStyle w:val="Hyperlink"/>
            <w:noProof/>
          </w:rPr>
          <w:t>Enterprise Shared Services Logging Model</w:t>
        </w:r>
        <w:r w:rsidR="007C2E4B">
          <w:rPr>
            <w:noProof/>
            <w:webHidden/>
          </w:rPr>
          <w:tab/>
        </w:r>
        <w:r w:rsidR="007C2E4B">
          <w:rPr>
            <w:noProof/>
            <w:webHidden/>
          </w:rPr>
          <w:fldChar w:fldCharType="begin"/>
        </w:r>
        <w:r w:rsidR="007C2E4B">
          <w:rPr>
            <w:noProof/>
            <w:webHidden/>
          </w:rPr>
          <w:instrText xml:space="preserve"> PAGEREF _Toc519761274 \h </w:instrText>
        </w:r>
        <w:r w:rsidR="007C2E4B">
          <w:rPr>
            <w:noProof/>
            <w:webHidden/>
          </w:rPr>
        </w:r>
        <w:r w:rsidR="007C2E4B">
          <w:rPr>
            <w:noProof/>
            <w:webHidden/>
          </w:rPr>
          <w:fldChar w:fldCharType="separate"/>
        </w:r>
        <w:r w:rsidR="007C2E4B">
          <w:rPr>
            <w:noProof/>
            <w:webHidden/>
          </w:rPr>
          <w:t>12</w:t>
        </w:r>
        <w:r w:rsidR="007C2E4B">
          <w:rPr>
            <w:noProof/>
            <w:webHidden/>
          </w:rPr>
          <w:fldChar w:fldCharType="end"/>
        </w:r>
      </w:hyperlink>
    </w:p>
    <w:p w14:paraId="72257451" w14:textId="7F3141C5" w:rsidR="007C2E4B" w:rsidRDefault="00F11A7A">
      <w:pPr>
        <w:pStyle w:val="TOC2"/>
        <w:rPr>
          <w:rFonts w:asciiTheme="minorHAnsi" w:eastAsiaTheme="minorEastAsia" w:hAnsiTheme="minorHAnsi" w:cstheme="minorBidi"/>
          <w:b w:val="0"/>
          <w:noProof/>
          <w:sz w:val="22"/>
          <w:szCs w:val="22"/>
        </w:rPr>
      </w:pPr>
      <w:hyperlink w:anchor="_Toc519761275" w:history="1">
        <w:r w:rsidR="007C2E4B" w:rsidRPr="00C74649">
          <w:rPr>
            <w:rStyle w:val="Hyperlink"/>
            <w:noProof/>
          </w:rPr>
          <w:t>1.7.</w:t>
        </w:r>
        <w:r w:rsidR="007C2E4B">
          <w:rPr>
            <w:rFonts w:asciiTheme="minorHAnsi" w:eastAsiaTheme="minorEastAsia" w:hAnsiTheme="minorHAnsi" w:cstheme="minorBidi"/>
            <w:b w:val="0"/>
            <w:noProof/>
            <w:sz w:val="22"/>
            <w:szCs w:val="22"/>
          </w:rPr>
          <w:tab/>
        </w:r>
        <w:r w:rsidR="007C2E4B" w:rsidRPr="00C74649">
          <w:rPr>
            <w:rStyle w:val="Hyperlink"/>
            <w:noProof/>
          </w:rPr>
          <w:t>Notification and Alerting Guidelines</w:t>
        </w:r>
        <w:r w:rsidR="007C2E4B">
          <w:rPr>
            <w:noProof/>
            <w:webHidden/>
          </w:rPr>
          <w:tab/>
        </w:r>
        <w:r w:rsidR="007C2E4B">
          <w:rPr>
            <w:noProof/>
            <w:webHidden/>
          </w:rPr>
          <w:fldChar w:fldCharType="begin"/>
        </w:r>
        <w:r w:rsidR="007C2E4B">
          <w:rPr>
            <w:noProof/>
            <w:webHidden/>
          </w:rPr>
          <w:instrText xml:space="preserve"> PAGEREF _Toc519761275 \h </w:instrText>
        </w:r>
        <w:r w:rsidR="007C2E4B">
          <w:rPr>
            <w:noProof/>
            <w:webHidden/>
          </w:rPr>
        </w:r>
        <w:r w:rsidR="007C2E4B">
          <w:rPr>
            <w:noProof/>
            <w:webHidden/>
          </w:rPr>
          <w:fldChar w:fldCharType="separate"/>
        </w:r>
        <w:r w:rsidR="007C2E4B">
          <w:rPr>
            <w:noProof/>
            <w:webHidden/>
          </w:rPr>
          <w:t>16</w:t>
        </w:r>
        <w:r w:rsidR="007C2E4B">
          <w:rPr>
            <w:noProof/>
            <w:webHidden/>
          </w:rPr>
          <w:fldChar w:fldCharType="end"/>
        </w:r>
      </w:hyperlink>
    </w:p>
    <w:p w14:paraId="21EC2DA1" w14:textId="6B65A95F" w:rsidR="007C2E4B" w:rsidRDefault="00F11A7A">
      <w:pPr>
        <w:pStyle w:val="TOC3"/>
        <w:rPr>
          <w:rFonts w:asciiTheme="minorHAnsi" w:eastAsiaTheme="minorEastAsia" w:hAnsiTheme="minorHAnsi" w:cstheme="minorBidi"/>
          <w:b w:val="0"/>
          <w:noProof/>
          <w:sz w:val="22"/>
          <w:szCs w:val="22"/>
        </w:rPr>
      </w:pPr>
      <w:hyperlink w:anchor="_Toc519761276" w:history="1">
        <w:r w:rsidR="007C2E4B" w:rsidRPr="00C74649">
          <w:rPr>
            <w:rStyle w:val="Hyperlink"/>
            <w:noProof/>
          </w:rPr>
          <w:t>1.7.1.</w:t>
        </w:r>
        <w:r w:rsidR="007C2E4B">
          <w:rPr>
            <w:rFonts w:asciiTheme="minorHAnsi" w:eastAsiaTheme="minorEastAsia" w:hAnsiTheme="minorHAnsi" w:cstheme="minorBidi"/>
            <w:b w:val="0"/>
            <w:noProof/>
            <w:sz w:val="22"/>
            <w:szCs w:val="22"/>
          </w:rPr>
          <w:tab/>
        </w:r>
        <w:r w:rsidR="007C2E4B" w:rsidRPr="00C74649">
          <w:rPr>
            <w:rStyle w:val="Hyperlink"/>
            <w:noProof/>
          </w:rPr>
          <w:t>Asynchronous Error/Fault Message Channel</w:t>
        </w:r>
        <w:r w:rsidR="007C2E4B">
          <w:rPr>
            <w:noProof/>
            <w:webHidden/>
          </w:rPr>
          <w:tab/>
        </w:r>
        <w:r w:rsidR="007C2E4B">
          <w:rPr>
            <w:noProof/>
            <w:webHidden/>
          </w:rPr>
          <w:fldChar w:fldCharType="begin"/>
        </w:r>
        <w:r w:rsidR="007C2E4B">
          <w:rPr>
            <w:noProof/>
            <w:webHidden/>
          </w:rPr>
          <w:instrText xml:space="preserve"> PAGEREF _Toc519761276 \h </w:instrText>
        </w:r>
        <w:r w:rsidR="007C2E4B">
          <w:rPr>
            <w:noProof/>
            <w:webHidden/>
          </w:rPr>
        </w:r>
        <w:r w:rsidR="007C2E4B">
          <w:rPr>
            <w:noProof/>
            <w:webHidden/>
          </w:rPr>
          <w:fldChar w:fldCharType="separate"/>
        </w:r>
        <w:r w:rsidR="007C2E4B">
          <w:rPr>
            <w:noProof/>
            <w:webHidden/>
          </w:rPr>
          <w:t>16</w:t>
        </w:r>
        <w:r w:rsidR="007C2E4B">
          <w:rPr>
            <w:noProof/>
            <w:webHidden/>
          </w:rPr>
          <w:fldChar w:fldCharType="end"/>
        </w:r>
      </w:hyperlink>
    </w:p>
    <w:p w14:paraId="7C9F4A08" w14:textId="3115E525" w:rsidR="007C2E4B" w:rsidRDefault="00F11A7A">
      <w:pPr>
        <w:pStyle w:val="TOC2"/>
        <w:rPr>
          <w:rFonts w:asciiTheme="minorHAnsi" w:eastAsiaTheme="minorEastAsia" w:hAnsiTheme="minorHAnsi" w:cstheme="minorBidi"/>
          <w:b w:val="0"/>
          <w:noProof/>
          <w:sz w:val="22"/>
          <w:szCs w:val="22"/>
        </w:rPr>
      </w:pPr>
      <w:hyperlink w:anchor="_Toc519761277" w:history="1">
        <w:r w:rsidR="007C2E4B" w:rsidRPr="00C74649">
          <w:rPr>
            <w:rStyle w:val="Hyperlink"/>
            <w:noProof/>
          </w:rPr>
          <w:t>1.8.</w:t>
        </w:r>
        <w:r w:rsidR="007C2E4B">
          <w:rPr>
            <w:rFonts w:asciiTheme="minorHAnsi" w:eastAsiaTheme="minorEastAsia" w:hAnsiTheme="minorHAnsi" w:cstheme="minorBidi"/>
            <w:b w:val="0"/>
            <w:noProof/>
            <w:sz w:val="22"/>
            <w:szCs w:val="22"/>
          </w:rPr>
          <w:tab/>
        </w:r>
        <w:r w:rsidR="007C2E4B" w:rsidRPr="00C74649">
          <w:rPr>
            <w:rStyle w:val="Hyperlink"/>
            <w:noProof/>
          </w:rPr>
          <w:t>Integration with Queuing</w:t>
        </w:r>
        <w:r w:rsidR="007C2E4B">
          <w:rPr>
            <w:noProof/>
            <w:webHidden/>
          </w:rPr>
          <w:tab/>
        </w:r>
        <w:r w:rsidR="007C2E4B">
          <w:rPr>
            <w:noProof/>
            <w:webHidden/>
          </w:rPr>
          <w:fldChar w:fldCharType="begin"/>
        </w:r>
        <w:r w:rsidR="007C2E4B">
          <w:rPr>
            <w:noProof/>
            <w:webHidden/>
          </w:rPr>
          <w:instrText xml:space="preserve"> PAGEREF _Toc519761277 \h </w:instrText>
        </w:r>
        <w:r w:rsidR="007C2E4B">
          <w:rPr>
            <w:noProof/>
            <w:webHidden/>
          </w:rPr>
        </w:r>
        <w:r w:rsidR="007C2E4B">
          <w:rPr>
            <w:noProof/>
            <w:webHidden/>
          </w:rPr>
          <w:fldChar w:fldCharType="separate"/>
        </w:r>
        <w:r w:rsidR="007C2E4B">
          <w:rPr>
            <w:noProof/>
            <w:webHidden/>
          </w:rPr>
          <w:t>17</w:t>
        </w:r>
        <w:r w:rsidR="007C2E4B">
          <w:rPr>
            <w:noProof/>
            <w:webHidden/>
          </w:rPr>
          <w:fldChar w:fldCharType="end"/>
        </w:r>
      </w:hyperlink>
    </w:p>
    <w:p w14:paraId="05E81F3A" w14:textId="6B5C79BF" w:rsidR="007C2E4B" w:rsidRDefault="00F11A7A">
      <w:pPr>
        <w:pStyle w:val="TOC3"/>
        <w:rPr>
          <w:rFonts w:asciiTheme="minorHAnsi" w:eastAsiaTheme="minorEastAsia" w:hAnsiTheme="minorHAnsi" w:cstheme="minorBidi"/>
          <w:b w:val="0"/>
          <w:noProof/>
          <w:sz w:val="22"/>
          <w:szCs w:val="22"/>
        </w:rPr>
      </w:pPr>
      <w:hyperlink w:anchor="_Toc519761278" w:history="1">
        <w:r w:rsidR="007C2E4B" w:rsidRPr="00C74649">
          <w:rPr>
            <w:rStyle w:val="Hyperlink"/>
            <w:noProof/>
          </w:rPr>
          <w:t>1.8.1.</w:t>
        </w:r>
        <w:r w:rsidR="007C2E4B">
          <w:rPr>
            <w:rFonts w:asciiTheme="minorHAnsi" w:eastAsiaTheme="minorEastAsia" w:hAnsiTheme="minorHAnsi" w:cstheme="minorBidi"/>
            <w:b w:val="0"/>
            <w:noProof/>
            <w:sz w:val="22"/>
            <w:szCs w:val="22"/>
          </w:rPr>
          <w:tab/>
        </w:r>
        <w:r w:rsidR="007C2E4B" w:rsidRPr="00C74649">
          <w:rPr>
            <w:rStyle w:val="Hyperlink"/>
            <w:noProof/>
          </w:rPr>
          <w:t>RESTful Integration WebSphere MQ Messaging System</w:t>
        </w:r>
        <w:r w:rsidR="007C2E4B">
          <w:rPr>
            <w:noProof/>
            <w:webHidden/>
          </w:rPr>
          <w:tab/>
        </w:r>
        <w:r w:rsidR="007C2E4B">
          <w:rPr>
            <w:noProof/>
            <w:webHidden/>
          </w:rPr>
          <w:fldChar w:fldCharType="begin"/>
        </w:r>
        <w:r w:rsidR="007C2E4B">
          <w:rPr>
            <w:noProof/>
            <w:webHidden/>
          </w:rPr>
          <w:instrText xml:space="preserve"> PAGEREF _Toc519761278 \h </w:instrText>
        </w:r>
        <w:r w:rsidR="007C2E4B">
          <w:rPr>
            <w:noProof/>
            <w:webHidden/>
          </w:rPr>
        </w:r>
        <w:r w:rsidR="007C2E4B">
          <w:rPr>
            <w:noProof/>
            <w:webHidden/>
          </w:rPr>
          <w:fldChar w:fldCharType="separate"/>
        </w:r>
        <w:r w:rsidR="007C2E4B">
          <w:rPr>
            <w:noProof/>
            <w:webHidden/>
          </w:rPr>
          <w:t>17</w:t>
        </w:r>
        <w:r w:rsidR="007C2E4B">
          <w:rPr>
            <w:noProof/>
            <w:webHidden/>
          </w:rPr>
          <w:fldChar w:fldCharType="end"/>
        </w:r>
      </w:hyperlink>
    </w:p>
    <w:p w14:paraId="4A9CE1C1" w14:textId="3244713F" w:rsidR="00BF2043" w:rsidRDefault="00BF2043" w:rsidP="00BF2043">
      <w:pPr>
        <w:pStyle w:val="TOC1"/>
        <w:sectPr w:rsidR="00BF2043" w:rsidSect="0094593F">
          <w:headerReference w:type="even" r:id="rId14"/>
          <w:headerReference w:type="default" r:id="rId15"/>
          <w:footerReference w:type="even" r:id="rId16"/>
          <w:footerReference w:type="default" r:id="rId17"/>
          <w:headerReference w:type="first" r:id="rId18"/>
          <w:footerReference w:type="first" r:id="rId19"/>
          <w:pgSz w:w="12240" w:h="15840" w:code="1"/>
          <w:pgMar w:top="1440" w:right="1440" w:bottom="1440" w:left="1440" w:header="720" w:footer="720" w:gutter="0"/>
          <w:pgNumType w:fmt="lowerRoman" w:start="1"/>
          <w:cols w:space="720"/>
          <w:titlePg/>
          <w:docGrid w:linePitch="360"/>
        </w:sectPr>
      </w:pPr>
      <w:r>
        <w:fldChar w:fldCharType="end"/>
      </w:r>
    </w:p>
    <w:p w14:paraId="7F8D91EF" w14:textId="77777777" w:rsidR="00BF2043" w:rsidRDefault="00BF2043" w:rsidP="00BF2043">
      <w:pPr>
        <w:pStyle w:val="TOC1"/>
      </w:pPr>
      <w:bookmarkStart w:id="6" w:name="_Toc381778333"/>
      <w:bookmarkStart w:id="7" w:name="_Toc444174816"/>
      <w:bookmarkEnd w:id="0"/>
      <w:r>
        <w:lastRenderedPageBreak/>
        <w:t>Table of Tables</w:t>
      </w:r>
    </w:p>
    <w:p w14:paraId="749DC15F" w14:textId="53EFCEA0" w:rsidR="007C2E4B" w:rsidRDefault="00BF2043">
      <w:pPr>
        <w:pStyle w:val="TableofFigures"/>
        <w:tabs>
          <w:tab w:val="right" w:leader="dot" w:pos="9350"/>
        </w:tabs>
        <w:rPr>
          <w:rFonts w:asciiTheme="minorHAnsi" w:eastAsiaTheme="minorEastAsia" w:hAnsiTheme="minorHAnsi" w:cstheme="minorBidi"/>
          <w:noProof/>
          <w:szCs w:val="22"/>
        </w:rPr>
      </w:pPr>
      <w:r>
        <w:fldChar w:fldCharType="begin"/>
      </w:r>
      <w:r>
        <w:instrText xml:space="preserve"> TOC \h \z \c "Table" </w:instrText>
      </w:r>
      <w:r>
        <w:fldChar w:fldCharType="separate"/>
      </w:r>
      <w:hyperlink w:anchor="_Toc519761279" w:history="1">
        <w:r w:rsidR="007C2E4B" w:rsidRPr="00A7788B">
          <w:rPr>
            <w:rStyle w:val="Hyperlink"/>
            <w:noProof/>
          </w:rPr>
          <w:t>Table 1: ESS Fault Description Table</w:t>
        </w:r>
        <w:r w:rsidR="007C2E4B">
          <w:rPr>
            <w:noProof/>
            <w:webHidden/>
          </w:rPr>
          <w:tab/>
        </w:r>
        <w:r w:rsidR="007C2E4B">
          <w:rPr>
            <w:noProof/>
            <w:webHidden/>
          </w:rPr>
          <w:fldChar w:fldCharType="begin"/>
        </w:r>
        <w:r w:rsidR="007C2E4B">
          <w:rPr>
            <w:noProof/>
            <w:webHidden/>
          </w:rPr>
          <w:instrText xml:space="preserve"> PAGEREF _Toc519761279 \h </w:instrText>
        </w:r>
        <w:r w:rsidR="007C2E4B">
          <w:rPr>
            <w:noProof/>
            <w:webHidden/>
          </w:rPr>
        </w:r>
        <w:r w:rsidR="007C2E4B">
          <w:rPr>
            <w:noProof/>
            <w:webHidden/>
          </w:rPr>
          <w:fldChar w:fldCharType="separate"/>
        </w:r>
        <w:r w:rsidR="007C2E4B">
          <w:rPr>
            <w:noProof/>
            <w:webHidden/>
          </w:rPr>
          <w:t>4</w:t>
        </w:r>
        <w:r w:rsidR="007C2E4B">
          <w:rPr>
            <w:noProof/>
            <w:webHidden/>
          </w:rPr>
          <w:fldChar w:fldCharType="end"/>
        </w:r>
      </w:hyperlink>
    </w:p>
    <w:p w14:paraId="631040D6" w14:textId="6E9404EA" w:rsidR="007C2E4B" w:rsidRDefault="00F11A7A">
      <w:pPr>
        <w:pStyle w:val="TableofFigures"/>
        <w:tabs>
          <w:tab w:val="right" w:leader="dot" w:pos="9350"/>
        </w:tabs>
        <w:rPr>
          <w:rFonts w:asciiTheme="minorHAnsi" w:eastAsiaTheme="minorEastAsia" w:hAnsiTheme="minorHAnsi" w:cstheme="minorBidi"/>
          <w:noProof/>
          <w:szCs w:val="22"/>
        </w:rPr>
      </w:pPr>
      <w:hyperlink w:anchor="_Toc519761280" w:history="1">
        <w:r w:rsidR="007C2E4B" w:rsidRPr="00A7788B">
          <w:rPr>
            <w:rStyle w:val="Hyperlink"/>
            <w:noProof/>
          </w:rPr>
          <w:t>Table 2: ESS Logging Description Table</w:t>
        </w:r>
        <w:r w:rsidR="007C2E4B">
          <w:rPr>
            <w:noProof/>
            <w:webHidden/>
          </w:rPr>
          <w:tab/>
        </w:r>
        <w:r w:rsidR="007C2E4B">
          <w:rPr>
            <w:noProof/>
            <w:webHidden/>
          </w:rPr>
          <w:fldChar w:fldCharType="begin"/>
        </w:r>
        <w:r w:rsidR="007C2E4B">
          <w:rPr>
            <w:noProof/>
            <w:webHidden/>
          </w:rPr>
          <w:instrText xml:space="preserve"> PAGEREF _Toc519761280 \h </w:instrText>
        </w:r>
        <w:r w:rsidR="007C2E4B">
          <w:rPr>
            <w:noProof/>
            <w:webHidden/>
          </w:rPr>
        </w:r>
        <w:r w:rsidR="007C2E4B">
          <w:rPr>
            <w:noProof/>
            <w:webHidden/>
          </w:rPr>
          <w:fldChar w:fldCharType="separate"/>
        </w:r>
        <w:r w:rsidR="007C2E4B">
          <w:rPr>
            <w:noProof/>
            <w:webHidden/>
          </w:rPr>
          <w:t>13</w:t>
        </w:r>
        <w:r w:rsidR="007C2E4B">
          <w:rPr>
            <w:noProof/>
            <w:webHidden/>
          </w:rPr>
          <w:fldChar w:fldCharType="end"/>
        </w:r>
      </w:hyperlink>
    </w:p>
    <w:p w14:paraId="54FFD2BC" w14:textId="75450A01" w:rsidR="00BF2043" w:rsidRDefault="00BF2043" w:rsidP="00BF2043">
      <w:r>
        <w:fldChar w:fldCharType="end"/>
      </w:r>
    </w:p>
    <w:p w14:paraId="75445959" w14:textId="77777777" w:rsidR="00BF2043" w:rsidRPr="009F2EDF" w:rsidRDefault="00BF2043" w:rsidP="00BF2043">
      <w:pPr>
        <w:pStyle w:val="TableofFigures"/>
        <w:tabs>
          <w:tab w:val="right" w:leader="dot" w:pos="9350"/>
        </w:tabs>
        <w:rPr>
          <w:rFonts w:ascii="Arial" w:hAnsi="Arial" w:cs="Arial"/>
          <w:b/>
          <w:sz w:val="28"/>
          <w:szCs w:val="28"/>
        </w:rPr>
      </w:pPr>
      <w:r w:rsidRPr="009F2EDF">
        <w:rPr>
          <w:rFonts w:ascii="Arial" w:hAnsi="Arial" w:cs="Arial"/>
          <w:b/>
          <w:sz w:val="28"/>
          <w:szCs w:val="28"/>
        </w:rPr>
        <w:t>Table of Figures</w:t>
      </w:r>
    </w:p>
    <w:p w14:paraId="4029587D" w14:textId="7008CF8D" w:rsidR="007C2E4B" w:rsidRDefault="00BF2043">
      <w:pPr>
        <w:pStyle w:val="TableofFigures"/>
        <w:tabs>
          <w:tab w:val="right" w:leader="dot" w:pos="9350"/>
        </w:tabs>
        <w:rPr>
          <w:rFonts w:asciiTheme="minorHAnsi" w:eastAsiaTheme="minorEastAsia" w:hAnsiTheme="minorHAnsi" w:cstheme="minorBidi"/>
          <w:noProof/>
          <w:szCs w:val="22"/>
        </w:rPr>
      </w:pPr>
      <w:r>
        <w:fldChar w:fldCharType="begin"/>
      </w:r>
      <w:r>
        <w:instrText xml:space="preserve"> TOC \h \z \c "Figure" </w:instrText>
      </w:r>
      <w:r>
        <w:fldChar w:fldCharType="separate"/>
      </w:r>
      <w:hyperlink w:anchor="_Toc519761281" w:history="1">
        <w:r w:rsidR="007C2E4B" w:rsidRPr="00ED1C00">
          <w:rPr>
            <w:rStyle w:val="Hyperlink"/>
            <w:noProof/>
          </w:rPr>
          <w:t>Figure 1  ESS Fault Model</w:t>
        </w:r>
        <w:r w:rsidR="007C2E4B">
          <w:rPr>
            <w:noProof/>
            <w:webHidden/>
          </w:rPr>
          <w:tab/>
        </w:r>
        <w:r w:rsidR="007C2E4B">
          <w:rPr>
            <w:noProof/>
            <w:webHidden/>
          </w:rPr>
          <w:fldChar w:fldCharType="begin"/>
        </w:r>
        <w:r w:rsidR="007C2E4B">
          <w:rPr>
            <w:noProof/>
            <w:webHidden/>
          </w:rPr>
          <w:instrText xml:space="preserve"> PAGEREF _Toc519761281 \h </w:instrText>
        </w:r>
        <w:r w:rsidR="007C2E4B">
          <w:rPr>
            <w:noProof/>
            <w:webHidden/>
          </w:rPr>
        </w:r>
        <w:r w:rsidR="007C2E4B">
          <w:rPr>
            <w:noProof/>
            <w:webHidden/>
          </w:rPr>
          <w:fldChar w:fldCharType="separate"/>
        </w:r>
        <w:r w:rsidR="007C2E4B">
          <w:rPr>
            <w:noProof/>
            <w:webHidden/>
          </w:rPr>
          <w:t>4</w:t>
        </w:r>
        <w:r w:rsidR="007C2E4B">
          <w:rPr>
            <w:noProof/>
            <w:webHidden/>
          </w:rPr>
          <w:fldChar w:fldCharType="end"/>
        </w:r>
      </w:hyperlink>
    </w:p>
    <w:p w14:paraId="0D348DC7" w14:textId="10B8548F" w:rsidR="007C2E4B" w:rsidRDefault="00F11A7A">
      <w:pPr>
        <w:pStyle w:val="TableofFigures"/>
        <w:tabs>
          <w:tab w:val="right" w:leader="dot" w:pos="9350"/>
        </w:tabs>
        <w:rPr>
          <w:rFonts w:asciiTheme="minorHAnsi" w:eastAsiaTheme="minorEastAsia" w:hAnsiTheme="minorHAnsi" w:cstheme="minorBidi"/>
          <w:noProof/>
          <w:szCs w:val="22"/>
        </w:rPr>
      </w:pPr>
      <w:hyperlink w:anchor="_Toc519761282" w:history="1">
        <w:r w:rsidR="007C2E4B" w:rsidRPr="00ED1C00">
          <w:rPr>
            <w:rStyle w:val="Hyperlink"/>
            <w:noProof/>
          </w:rPr>
          <w:t>Figure 2  ESS Fault Example</w:t>
        </w:r>
        <w:r w:rsidR="007C2E4B">
          <w:rPr>
            <w:noProof/>
            <w:webHidden/>
          </w:rPr>
          <w:tab/>
        </w:r>
        <w:r w:rsidR="007C2E4B">
          <w:rPr>
            <w:noProof/>
            <w:webHidden/>
          </w:rPr>
          <w:fldChar w:fldCharType="begin"/>
        </w:r>
        <w:r w:rsidR="007C2E4B">
          <w:rPr>
            <w:noProof/>
            <w:webHidden/>
          </w:rPr>
          <w:instrText xml:space="preserve"> PAGEREF _Toc519761282 \h </w:instrText>
        </w:r>
        <w:r w:rsidR="007C2E4B">
          <w:rPr>
            <w:noProof/>
            <w:webHidden/>
          </w:rPr>
        </w:r>
        <w:r w:rsidR="007C2E4B">
          <w:rPr>
            <w:noProof/>
            <w:webHidden/>
          </w:rPr>
          <w:fldChar w:fldCharType="separate"/>
        </w:r>
        <w:r w:rsidR="007C2E4B">
          <w:rPr>
            <w:noProof/>
            <w:webHidden/>
          </w:rPr>
          <w:t>5</w:t>
        </w:r>
        <w:r w:rsidR="007C2E4B">
          <w:rPr>
            <w:noProof/>
            <w:webHidden/>
          </w:rPr>
          <w:fldChar w:fldCharType="end"/>
        </w:r>
      </w:hyperlink>
    </w:p>
    <w:p w14:paraId="342FC105" w14:textId="648A6591" w:rsidR="007C2E4B" w:rsidRDefault="00F11A7A">
      <w:pPr>
        <w:pStyle w:val="TableofFigures"/>
        <w:tabs>
          <w:tab w:val="right" w:leader="dot" w:pos="9350"/>
        </w:tabs>
        <w:rPr>
          <w:rFonts w:asciiTheme="minorHAnsi" w:eastAsiaTheme="minorEastAsia" w:hAnsiTheme="minorHAnsi" w:cstheme="minorBidi"/>
          <w:noProof/>
          <w:szCs w:val="22"/>
        </w:rPr>
      </w:pPr>
      <w:hyperlink w:anchor="_Toc519761283" w:history="1">
        <w:r w:rsidR="007C2E4B" w:rsidRPr="00ED1C00">
          <w:rPr>
            <w:rStyle w:val="Hyperlink"/>
            <w:noProof/>
          </w:rPr>
          <w:t>Figure 3 Multi Level Processing Stack</w:t>
        </w:r>
        <w:r w:rsidR="007C2E4B">
          <w:rPr>
            <w:noProof/>
            <w:webHidden/>
          </w:rPr>
          <w:tab/>
        </w:r>
        <w:r w:rsidR="007C2E4B">
          <w:rPr>
            <w:noProof/>
            <w:webHidden/>
          </w:rPr>
          <w:fldChar w:fldCharType="begin"/>
        </w:r>
        <w:r w:rsidR="007C2E4B">
          <w:rPr>
            <w:noProof/>
            <w:webHidden/>
          </w:rPr>
          <w:instrText xml:space="preserve"> PAGEREF _Toc519761283 \h </w:instrText>
        </w:r>
        <w:r w:rsidR="007C2E4B">
          <w:rPr>
            <w:noProof/>
            <w:webHidden/>
          </w:rPr>
        </w:r>
        <w:r w:rsidR="007C2E4B">
          <w:rPr>
            <w:noProof/>
            <w:webHidden/>
          </w:rPr>
          <w:fldChar w:fldCharType="separate"/>
        </w:r>
        <w:r w:rsidR="007C2E4B">
          <w:rPr>
            <w:noProof/>
            <w:webHidden/>
          </w:rPr>
          <w:t>8</w:t>
        </w:r>
        <w:r w:rsidR="007C2E4B">
          <w:rPr>
            <w:noProof/>
            <w:webHidden/>
          </w:rPr>
          <w:fldChar w:fldCharType="end"/>
        </w:r>
      </w:hyperlink>
    </w:p>
    <w:p w14:paraId="270C995C" w14:textId="015A1D24" w:rsidR="007C2E4B" w:rsidRDefault="00F11A7A">
      <w:pPr>
        <w:pStyle w:val="TableofFigures"/>
        <w:tabs>
          <w:tab w:val="right" w:leader="dot" w:pos="9350"/>
        </w:tabs>
        <w:rPr>
          <w:rFonts w:asciiTheme="minorHAnsi" w:eastAsiaTheme="minorEastAsia" w:hAnsiTheme="minorHAnsi" w:cstheme="minorBidi"/>
          <w:noProof/>
          <w:szCs w:val="22"/>
        </w:rPr>
      </w:pPr>
      <w:hyperlink w:anchor="_Toc519761284" w:history="1">
        <w:r w:rsidR="007C2E4B" w:rsidRPr="00ED1C00">
          <w:rPr>
            <w:rStyle w:val="Hyperlink"/>
            <w:noProof/>
          </w:rPr>
          <w:t>Figure 4  ESS Logging Model</w:t>
        </w:r>
        <w:r w:rsidR="007C2E4B">
          <w:rPr>
            <w:noProof/>
            <w:webHidden/>
          </w:rPr>
          <w:tab/>
        </w:r>
        <w:r w:rsidR="007C2E4B">
          <w:rPr>
            <w:noProof/>
            <w:webHidden/>
          </w:rPr>
          <w:fldChar w:fldCharType="begin"/>
        </w:r>
        <w:r w:rsidR="007C2E4B">
          <w:rPr>
            <w:noProof/>
            <w:webHidden/>
          </w:rPr>
          <w:instrText xml:space="preserve"> PAGEREF _Toc519761284 \h </w:instrText>
        </w:r>
        <w:r w:rsidR="007C2E4B">
          <w:rPr>
            <w:noProof/>
            <w:webHidden/>
          </w:rPr>
        </w:r>
        <w:r w:rsidR="007C2E4B">
          <w:rPr>
            <w:noProof/>
            <w:webHidden/>
          </w:rPr>
          <w:fldChar w:fldCharType="separate"/>
        </w:r>
        <w:r w:rsidR="007C2E4B">
          <w:rPr>
            <w:noProof/>
            <w:webHidden/>
          </w:rPr>
          <w:t>12</w:t>
        </w:r>
        <w:r w:rsidR="007C2E4B">
          <w:rPr>
            <w:noProof/>
            <w:webHidden/>
          </w:rPr>
          <w:fldChar w:fldCharType="end"/>
        </w:r>
      </w:hyperlink>
    </w:p>
    <w:p w14:paraId="29642F45" w14:textId="1EB8E8D5" w:rsidR="007C2E4B" w:rsidRDefault="00F11A7A">
      <w:pPr>
        <w:pStyle w:val="TableofFigures"/>
        <w:tabs>
          <w:tab w:val="right" w:leader="dot" w:pos="9350"/>
        </w:tabs>
        <w:rPr>
          <w:rFonts w:asciiTheme="minorHAnsi" w:eastAsiaTheme="minorEastAsia" w:hAnsiTheme="minorHAnsi" w:cstheme="minorBidi"/>
          <w:noProof/>
          <w:szCs w:val="22"/>
        </w:rPr>
      </w:pPr>
      <w:hyperlink w:anchor="_Toc519761285" w:history="1">
        <w:r w:rsidR="007C2E4B" w:rsidRPr="00ED1C00">
          <w:rPr>
            <w:rStyle w:val="Hyperlink"/>
            <w:noProof/>
          </w:rPr>
          <w:t>Figure 5 Logging Example</w:t>
        </w:r>
        <w:r w:rsidR="007C2E4B">
          <w:rPr>
            <w:noProof/>
            <w:webHidden/>
          </w:rPr>
          <w:tab/>
        </w:r>
        <w:r w:rsidR="007C2E4B">
          <w:rPr>
            <w:noProof/>
            <w:webHidden/>
          </w:rPr>
          <w:fldChar w:fldCharType="begin"/>
        </w:r>
        <w:r w:rsidR="007C2E4B">
          <w:rPr>
            <w:noProof/>
            <w:webHidden/>
          </w:rPr>
          <w:instrText xml:space="preserve"> PAGEREF _Toc519761285 \h </w:instrText>
        </w:r>
        <w:r w:rsidR="007C2E4B">
          <w:rPr>
            <w:noProof/>
            <w:webHidden/>
          </w:rPr>
        </w:r>
        <w:r w:rsidR="007C2E4B">
          <w:rPr>
            <w:noProof/>
            <w:webHidden/>
          </w:rPr>
          <w:fldChar w:fldCharType="separate"/>
        </w:r>
        <w:r w:rsidR="007C2E4B">
          <w:rPr>
            <w:noProof/>
            <w:webHidden/>
          </w:rPr>
          <w:t>15</w:t>
        </w:r>
        <w:r w:rsidR="007C2E4B">
          <w:rPr>
            <w:noProof/>
            <w:webHidden/>
          </w:rPr>
          <w:fldChar w:fldCharType="end"/>
        </w:r>
      </w:hyperlink>
    </w:p>
    <w:p w14:paraId="7CFE0AF7" w14:textId="2E81AF28" w:rsidR="00861E8A" w:rsidRDefault="00BF2043" w:rsidP="00861E8A">
      <w:r>
        <w:rPr>
          <w:b/>
          <w:bCs/>
          <w:noProof/>
        </w:rPr>
        <w:fldChar w:fldCharType="end"/>
      </w:r>
    </w:p>
    <w:p w14:paraId="38F7AE40" w14:textId="77777777" w:rsidR="00861E8A" w:rsidRDefault="00861E8A" w:rsidP="00861E8A">
      <w:pPr>
        <w:sectPr w:rsidR="00861E8A" w:rsidSect="00861E8A">
          <w:pgSz w:w="12240" w:h="15840" w:code="1"/>
          <w:pgMar w:top="1440" w:right="1440" w:bottom="1440" w:left="1440" w:header="720" w:footer="720" w:gutter="0"/>
          <w:pgNumType w:fmt="lowerRoman"/>
          <w:cols w:space="720"/>
          <w:docGrid w:linePitch="360"/>
        </w:sectPr>
      </w:pPr>
    </w:p>
    <w:p w14:paraId="3A78A62A" w14:textId="24E00E4F" w:rsidR="00DC7F8A" w:rsidRDefault="00DC7F8A" w:rsidP="00DC7F8A">
      <w:pPr>
        <w:pStyle w:val="Heading1"/>
        <w:numPr>
          <w:ilvl w:val="0"/>
          <w:numId w:val="0"/>
        </w:numPr>
        <w:tabs>
          <w:tab w:val="clear" w:pos="720"/>
        </w:tabs>
        <w:ind w:left="720" w:hanging="720"/>
        <w:rPr>
          <w:ins w:id="8" w:author="Author"/>
        </w:rPr>
      </w:pPr>
      <w:bookmarkStart w:id="9" w:name="_Toc519761250"/>
      <w:bookmarkEnd w:id="6"/>
      <w:bookmarkEnd w:id="7"/>
      <w:ins w:id="10" w:author="Author">
        <w:r>
          <w:lastRenderedPageBreak/>
          <w:t>Areas that need more content</w:t>
        </w:r>
      </w:ins>
    </w:p>
    <w:p w14:paraId="4291B7C7" w14:textId="6C6E360C" w:rsidR="00DC7F8A" w:rsidRDefault="00DC7F8A" w:rsidP="00DC7F8A">
      <w:pPr>
        <w:pStyle w:val="BodyText"/>
        <w:numPr>
          <w:ilvl w:val="0"/>
          <w:numId w:val="30"/>
        </w:numPr>
        <w:rPr>
          <w:ins w:id="11" w:author="Author"/>
        </w:rPr>
      </w:pPr>
      <w:ins w:id="12" w:author="Author">
        <w:r>
          <w:t xml:space="preserve">Explain </w:t>
        </w:r>
        <w:r w:rsidR="00D6359C">
          <w:t xml:space="preserve">Exception Handling </w:t>
        </w:r>
        <w:r>
          <w:t>pattern</w:t>
        </w:r>
        <w:r w:rsidR="00D6359C">
          <w:t>s</w:t>
        </w:r>
        <w:r>
          <w:t xml:space="preserve"> such as Try/Catch approaches</w:t>
        </w:r>
        <w:r w:rsidR="00D6359C">
          <w:t xml:space="preserve">; </w:t>
        </w:r>
        <w:bookmarkStart w:id="13" w:name="_GoBack"/>
        <w:bookmarkEnd w:id="13"/>
        <w:r w:rsidR="00D6359C">
          <w:t>Actions to take when an Exception occurs</w:t>
        </w:r>
      </w:ins>
    </w:p>
    <w:p w14:paraId="6D0E921D" w14:textId="13DECC62" w:rsidR="00D6359C" w:rsidRPr="00DC7F8A" w:rsidRDefault="00D6359C" w:rsidP="00DC7F8A">
      <w:pPr>
        <w:pStyle w:val="BodyText"/>
        <w:numPr>
          <w:ilvl w:val="0"/>
          <w:numId w:val="30"/>
        </w:numPr>
        <w:rPr>
          <w:ins w:id="14" w:author="Author"/>
        </w:rPr>
      </w:pPr>
      <w:ins w:id="15" w:author="Author">
        <w:r>
          <w:t>Better explanation of Error Categories and their definitions: (EX: Infrastructure vs. Service vs. Resource)</w:t>
        </w:r>
      </w:ins>
    </w:p>
    <w:p w14:paraId="2D0D3F75" w14:textId="6CB36D65" w:rsidR="00455EF9" w:rsidRDefault="00455EF9" w:rsidP="00455EF9">
      <w:pPr>
        <w:pStyle w:val="Heading1"/>
        <w:tabs>
          <w:tab w:val="num" w:pos="720"/>
        </w:tabs>
      </w:pPr>
      <w:r>
        <w:t>Exception Handling</w:t>
      </w:r>
      <w:bookmarkEnd w:id="1"/>
      <w:bookmarkEnd w:id="2"/>
      <w:bookmarkEnd w:id="3"/>
      <w:bookmarkEnd w:id="4"/>
      <w:bookmarkEnd w:id="9"/>
      <w:r>
        <w:t xml:space="preserve"> </w:t>
      </w:r>
    </w:p>
    <w:p w14:paraId="70483EAC" w14:textId="77777777" w:rsidR="00455EF9" w:rsidRDefault="00455EF9" w:rsidP="00455EF9">
      <w:pPr>
        <w:pStyle w:val="BodyText"/>
      </w:pPr>
      <w:commentRangeStart w:id="16"/>
      <w:r>
        <w:t xml:space="preserve">The </w:t>
      </w:r>
      <w:r w:rsidRPr="00C85DC9">
        <w:t>SOA web service interfacing style of SOAP tends to be centered around operations that are usually use-case specific and specialized. In contrast, REST</w:t>
      </w:r>
      <w:r>
        <w:t>ful</w:t>
      </w:r>
      <w:r w:rsidRPr="00C85DC9">
        <w:t xml:space="preserve"> is centered around business</w:t>
      </w:r>
      <w:r>
        <w:t>/</w:t>
      </w:r>
      <w:r w:rsidRPr="00C85DC9">
        <w:t>data entities exposed as resources that are identified via URIs and can be manipulated via standardized CRUD-like methods using different representations</w:t>
      </w:r>
      <w:r>
        <w:t xml:space="preserve">. </w:t>
      </w:r>
    </w:p>
    <w:p w14:paraId="1E993E27" w14:textId="249F0809" w:rsidR="00455EF9" w:rsidRDefault="00455EF9" w:rsidP="00455EF9">
      <w:pPr>
        <w:pStyle w:val="BodyText"/>
      </w:pPr>
      <w:r>
        <w:t>This section of the document will focus on RESTful error handling although SOAP error handling may be included in a latter iteration.</w:t>
      </w:r>
      <w:r w:rsidR="009365EA">
        <w:t xml:space="preserve"> </w:t>
      </w:r>
      <w:del w:id="17" w:author="Author">
        <w:r w:rsidR="009365EA" w:rsidDel="00F11A7A">
          <w:delText>Based on the longer length of time that SOAP based web service development time been active at the VA versus RESTful, is reasonable to assume that the percentage of SOAP versus RESTful tilts heavily on the side of SOAP.</w:delText>
        </w:r>
        <w:commentRangeEnd w:id="16"/>
        <w:r w:rsidR="00F11A7A" w:rsidDel="00F11A7A">
          <w:rPr>
            <w:rStyle w:val="CommentReference"/>
          </w:rPr>
          <w:commentReference w:id="16"/>
        </w:r>
      </w:del>
    </w:p>
    <w:p w14:paraId="77F226C5" w14:textId="77777777" w:rsidR="00455EF9" w:rsidRDefault="00455EF9" w:rsidP="00455EF9">
      <w:pPr>
        <w:pStyle w:val="Heading2"/>
      </w:pPr>
      <w:bookmarkStart w:id="18" w:name="_Toc516653986"/>
      <w:bookmarkStart w:id="19" w:name="_Toc517966839"/>
      <w:bookmarkStart w:id="20" w:name="_Toc517969138"/>
      <w:bookmarkStart w:id="21" w:name="_Toc518055987"/>
      <w:bookmarkStart w:id="22" w:name="_Toc519761251"/>
      <w:r>
        <w:t xml:space="preserve">Exception Handling </w:t>
      </w:r>
      <w:bookmarkEnd w:id="18"/>
      <w:r>
        <w:t>Approach</w:t>
      </w:r>
      <w:bookmarkEnd w:id="19"/>
      <w:bookmarkEnd w:id="20"/>
      <w:bookmarkEnd w:id="21"/>
      <w:bookmarkEnd w:id="22"/>
    </w:p>
    <w:p w14:paraId="1FC65425" w14:textId="77777777" w:rsidR="00455EF9" w:rsidRDefault="00455EF9" w:rsidP="00455EF9">
      <w:pPr>
        <w:pStyle w:val="BodyText"/>
      </w:pPr>
      <w:commentRangeStart w:id="23"/>
      <w:r>
        <w:t xml:space="preserve">RESTful APIs </w:t>
      </w:r>
      <w:commentRangeEnd w:id="23"/>
      <w:r w:rsidR="00D74256">
        <w:rPr>
          <w:rStyle w:val="CommentReference"/>
        </w:rPr>
        <w:commentReference w:id="23"/>
      </w:r>
      <w:commentRangeStart w:id="24"/>
      <w:r>
        <w:t xml:space="preserve">should define the functional, business view and abstract from implementation aspects. </w:t>
      </w:r>
      <w:commentRangeEnd w:id="24"/>
      <w:r w:rsidR="00435D31">
        <w:rPr>
          <w:rStyle w:val="CommentReference"/>
        </w:rPr>
        <w:commentReference w:id="24"/>
      </w:r>
      <w:r>
        <w:t xml:space="preserve">Success and error responses are a vital part to define how an API is used correctly. </w:t>
      </w:r>
    </w:p>
    <w:p w14:paraId="1696DD98" w14:textId="4EC48655" w:rsidR="00455EF9" w:rsidRDefault="00455EF9" w:rsidP="00455EF9">
      <w:pPr>
        <w:pStyle w:val="BodyText"/>
      </w:pPr>
      <w:del w:id="25" w:author="Author">
        <w:r w:rsidDel="00435D31">
          <w:delText xml:space="preserve">Therefore, </w:delText>
        </w:r>
      </w:del>
      <w:ins w:id="26" w:author="Author">
        <w:r w:rsidR="00435D31">
          <w:t>D</w:t>
        </w:r>
      </w:ins>
      <w:del w:id="27" w:author="Author">
        <w:r w:rsidDel="00435D31">
          <w:delText>d</w:delText>
        </w:r>
      </w:del>
      <w:r>
        <w:t xml:space="preserve">efining all </w:t>
      </w:r>
      <w:r w:rsidRPr="00AF2D45">
        <w:t>success</w:t>
      </w:r>
      <w:r>
        <w:t xml:space="preserve"> and </w:t>
      </w:r>
      <w:r w:rsidRPr="00AF2D45">
        <w:t>service specific error</w:t>
      </w:r>
      <w:r>
        <w:t xml:space="preserve"> responses in an API specification is required. Both are part of the interface definition and provide </w:t>
      </w:r>
      <w:proofErr w:type="gramStart"/>
      <w:r>
        <w:t>important information</w:t>
      </w:r>
      <w:proofErr w:type="gramEnd"/>
      <w:r>
        <w:t xml:space="preserve"> for service clients</w:t>
      </w:r>
      <w:del w:id="28" w:author="Author">
        <w:r w:rsidDel="00435D31">
          <w:delText xml:space="preserve"> to handle standard as well as non-standard situations</w:delText>
        </w:r>
      </w:del>
      <w:r>
        <w:t xml:space="preserve">. </w:t>
      </w:r>
    </w:p>
    <w:p w14:paraId="34BFD501" w14:textId="04C2000D" w:rsidR="00455EF9" w:rsidRDefault="00455EF9" w:rsidP="00455EF9">
      <w:pPr>
        <w:pStyle w:val="BodyText"/>
        <w:rPr>
          <w:ins w:id="29" w:author="Author"/>
        </w:rPr>
      </w:pPr>
      <w:r w:rsidRPr="000224CC">
        <w:t xml:space="preserve">API designers should also </w:t>
      </w:r>
      <w:proofErr w:type="spellStart"/>
      <w:ins w:id="30" w:author="Author">
        <w:r w:rsidR="00435D31">
          <w:t>consider</w:t>
        </w:r>
      </w:ins>
      <w:del w:id="31" w:author="Author">
        <w:r w:rsidRPr="000224CC" w:rsidDel="00435D31">
          <w:delText xml:space="preserve">think about </w:delText>
        </w:r>
      </w:del>
      <w:r w:rsidR="009365EA">
        <w:t>error</w:t>
      </w:r>
      <w:proofErr w:type="spellEnd"/>
      <w:r w:rsidR="009365EA">
        <w:t xml:space="preserve"> handling guidelines </w:t>
      </w:r>
      <w:r>
        <w:t xml:space="preserve">that </w:t>
      </w:r>
      <w:r w:rsidR="009365EA">
        <w:t xml:space="preserve">should be </w:t>
      </w:r>
      <w:ins w:id="32" w:author="Author">
        <w:r w:rsidR="00435D31">
          <w:t>p</w:t>
        </w:r>
      </w:ins>
      <w:r w:rsidRPr="000224CC">
        <w:t xml:space="preserve">art of the associated online API documentation. </w:t>
      </w:r>
      <w:del w:id="33" w:author="Author">
        <w:r w:rsidRPr="000224CC" w:rsidDel="00435D31">
          <w:delText xml:space="preserve">It </w:delText>
        </w:r>
      </w:del>
      <w:ins w:id="34" w:author="Author">
        <w:r w:rsidR="00435D31">
          <w:t>Such documentation</w:t>
        </w:r>
        <w:r w:rsidR="00435D31" w:rsidRPr="000224CC">
          <w:t xml:space="preserve"> </w:t>
        </w:r>
      </w:ins>
      <w:r w:rsidRPr="000224CC">
        <w:t xml:space="preserve">provides information and </w:t>
      </w:r>
      <w:ins w:id="35" w:author="Author">
        <w:r w:rsidR="00435D31">
          <w:t xml:space="preserve">exception </w:t>
        </w:r>
      </w:ins>
      <w:r w:rsidRPr="000224CC">
        <w:t xml:space="preserve">handling guidance on application-specific errors and </w:t>
      </w:r>
      <w:r>
        <w:t xml:space="preserve">should be </w:t>
      </w:r>
      <w:r w:rsidRPr="000224CC">
        <w:t>refere</w:t>
      </w:r>
      <w:del w:id="36" w:author="Author">
        <w:r w:rsidR="00093B57" w:rsidDel="00435D31">
          <w:delText>2</w:delText>
        </w:r>
      </w:del>
      <w:r w:rsidRPr="000224CC">
        <w:t xml:space="preserve">nced </w:t>
      </w:r>
      <w:r>
        <w:t xml:space="preserve">as part of the </w:t>
      </w:r>
      <w:r w:rsidRPr="000224CC">
        <w:t xml:space="preserve">API specification. This can </w:t>
      </w:r>
      <w:ins w:id="37" w:author="Author">
        <w:r w:rsidR="00435D31">
          <w:t xml:space="preserve">help allow for more self-service enablement, thereby </w:t>
        </w:r>
      </w:ins>
      <w:r w:rsidRPr="000224CC">
        <w:t>reduc</w:t>
      </w:r>
      <w:ins w:id="38" w:author="Author">
        <w:r w:rsidR="00435D31">
          <w:t>ing</w:t>
        </w:r>
      </w:ins>
      <w:del w:id="39" w:author="Author">
        <w:r w:rsidRPr="000224CC" w:rsidDel="00435D31">
          <w:delText>e</w:delText>
        </w:r>
      </w:del>
      <w:r w:rsidRPr="000224CC">
        <w:t xml:space="preserve"> service support tasks</w:t>
      </w:r>
      <w:ins w:id="40" w:author="Author">
        <w:r w:rsidR="00435D31">
          <w:t xml:space="preserve">, </w:t>
        </w:r>
      </w:ins>
      <w:del w:id="41" w:author="Author">
        <w:r w:rsidRPr="000224CC" w:rsidDel="00435D31">
          <w:delText xml:space="preserve"> </w:delText>
        </w:r>
      </w:del>
      <w:r w:rsidRPr="000224CC">
        <w:t xml:space="preserve">and </w:t>
      </w:r>
      <w:del w:id="42" w:author="Author">
        <w:r w:rsidRPr="000224CC" w:rsidDel="00435D31">
          <w:delText>contribute to</w:delText>
        </w:r>
      </w:del>
      <w:ins w:id="43" w:author="Author">
        <w:r w:rsidR="00435D31">
          <w:t>improving</w:t>
        </w:r>
      </w:ins>
      <w:r w:rsidRPr="000224CC">
        <w:t xml:space="preserve"> </w:t>
      </w:r>
      <w:del w:id="44" w:author="Author">
        <w:r w:rsidRPr="000224CC" w:rsidDel="00435D31">
          <w:delText>service client</w:delText>
        </w:r>
      </w:del>
      <w:ins w:id="45" w:author="Author">
        <w:r w:rsidR="00435D31">
          <w:t>consumer</w:t>
        </w:r>
      </w:ins>
      <w:r w:rsidRPr="000224CC">
        <w:t xml:space="preserve"> and provider performance.</w:t>
      </w:r>
    </w:p>
    <w:p w14:paraId="2188B7CF" w14:textId="05C1DA84" w:rsidR="00435D31" w:rsidRDefault="00435D31" w:rsidP="00455EF9">
      <w:pPr>
        <w:pStyle w:val="BodyText"/>
      </w:pPr>
      <w:ins w:id="46" w:author="Author">
        <w:r>
          <w:t>HTTP Response Messages</w:t>
        </w:r>
      </w:ins>
    </w:p>
    <w:p w14:paraId="3E5B5776" w14:textId="77777777" w:rsidR="00455EF9" w:rsidRDefault="00455EF9" w:rsidP="00455EF9">
      <w:pPr>
        <w:shd w:val="clear" w:color="auto" w:fill="FFFFFF"/>
        <w:spacing w:after="120"/>
      </w:pPr>
      <w:r w:rsidRPr="0010405B">
        <w:rPr>
          <w:spacing w:val="2"/>
          <w:sz w:val="24"/>
        </w:rPr>
        <w:t xml:space="preserve">Restful APIs are </w:t>
      </w:r>
      <w:r>
        <w:rPr>
          <w:spacing w:val="2"/>
          <w:sz w:val="24"/>
        </w:rPr>
        <w:t xml:space="preserve">typically </w:t>
      </w:r>
      <w:r w:rsidRPr="0010405B">
        <w:rPr>
          <w:spacing w:val="2"/>
          <w:sz w:val="24"/>
        </w:rPr>
        <w:t xml:space="preserve">based on the HTTP protocol for connecting their clients. </w:t>
      </w:r>
      <w:r>
        <w:t>To this end, the following sections detail HTTP Response Message population guidelines</w:t>
      </w:r>
    </w:p>
    <w:p w14:paraId="51372A60" w14:textId="77777777" w:rsidR="00455EF9" w:rsidRDefault="00455EF9" w:rsidP="004E409F">
      <w:pPr>
        <w:pStyle w:val="Heading3"/>
      </w:pPr>
      <w:bookmarkStart w:id="47" w:name="_Toc517966840"/>
      <w:bookmarkStart w:id="48" w:name="_Toc517969139"/>
      <w:bookmarkStart w:id="49" w:name="_Toc518055988"/>
      <w:bookmarkStart w:id="50" w:name="_Toc519761252"/>
      <w:r>
        <w:t>HTTP Response Message Header Configuration</w:t>
      </w:r>
      <w:bookmarkEnd w:id="47"/>
      <w:bookmarkEnd w:id="48"/>
      <w:bookmarkEnd w:id="49"/>
      <w:bookmarkEnd w:id="50"/>
    </w:p>
    <w:p w14:paraId="4C617CEA" w14:textId="5D276188" w:rsidR="00455EF9" w:rsidRDefault="00455EF9" w:rsidP="00455EF9">
      <w:pPr>
        <w:pStyle w:val="BodyText"/>
      </w:pPr>
      <w:r>
        <w:t>RESTful API response implementations utilize the</w:t>
      </w:r>
      <w:r w:rsidRPr="00206FEF">
        <w:t xml:space="preserve"> HTTP Response Message</w:t>
      </w:r>
      <w:r>
        <w:t xml:space="preserve"> Header. A high-level overview of the </w:t>
      </w:r>
      <w:ins w:id="51" w:author="Author">
        <w:r w:rsidR="00435D31">
          <w:t xml:space="preserve">HTTP </w:t>
        </w:r>
      </w:ins>
      <w:r>
        <w:t>Header and it communication of success and error conditions follows.</w:t>
      </w:r>
    </w:p>
    <w:p w14:paraId="53020741" w14:textId="77777777" w:rsidR="00455EF9" w:rsidRDefault="00455EF9" w:rsidP="004E409F">
      <w:pPr>
        <w:pStyle w:val="Heading4"/>
      </w:pPr>
      <w:bookmarkStart w:id="52" w:name="_Toc517966841"/>
      <w:bookmarkStart w:id="53" w:name="_Toc517969140"/>
      <w:bookmarkStart w:id="54" w:name="_Toc518055989"/>
      <w:bookmarkStart w:id="55" w:name="_Toc519761253"/>
      <w:r w:rsidRPr="0023077D">
        <w:t xml:space="preserve">HTTP </w:t>
      </w:r>
      <w:r>
        <w:t>Status Line</w:t>
      </w:r>
      <w:bookmarkEnd w:id="52"/>
      <w:bookmarkEnd w:id="53"/>
      <w:bookmarkEnd w:id="54"/>
      <w:bookmarkEnd w:id="55"/>
    </w:p>
    <w:p w14:paraId="0FDD382F" w14:textId="77777777" w:rsidR="00455EF9" w:rsidRDefault="00455EF9" w:rsidP="00455EF9">
      <w:pPr>
        <w:pStyle w:val="NormalWeb"/>
        <w:spacing w:before="0" w:beforeAutospacing="0" w:after="0" w:afterAutospacing="0"/>
        <w:jc w:val="both"/>
        <w:rPr>
          <w:color w:val="000000"/>
        </w:rPr>
      </w:pPr>
      <w:r w:rsidRPr="00206FEF">
        <w:rPr>
          <w:color w:val="000000"/>
        </w:rPr>
        <w:t xml:space="preserve">The first line </w:t>
      </w:r>
      <w:r>
        <w:rPr>
          <w:color w:val="000000"/>
        </w:rPr>
        <w:t xml:space="preserve">of the Response Message </w:t>
      </w:r>
      <w:r w:rsidRPr="00206FEF">
        <w:rPr>
          <w:color w:val="000000"/>
        </w:rPr>
        <w:t>is called the status line</w:t>
      </w:r>
      <w:r>
        <w:rPr>
          <w:color w:val="000000"/>
        </w:rPr>
        <w:t xml:space="preserve"> and is</w:t>
      </w:r>
      <w:r w:rsidRPr="00206FEF">
        <w:rPr>
          <w:color w:val="000000"/>
        </w:rPr>
        <w:t xml:space="preserve"> followed by optional response header(s).</w:t>
      </w:r>
    </w:p>
    <w:p w14:paraId="34C1284F" w14:textId="77777777" w:rsidR="00455EF9" w:rsidRDefault="00455EF9" w:rsidP="00455EF9">
      <w:pPr>
        <w:pStyle w:val="NormalWeb"/>
        <w:spacing w:before="0" w:beforeAutospacing="0" w:after="0" w:afterAutospacing="0"/>
        <w:jc w:val="both"/>
        <w:rPr>
          <w:color w:val="000000"/>
        </w:rPr>
      </w:pPr>
      <w:r w:rsidRPr="00ED3813">
        <w:rPr>
          <w:color w:val="000000"/>
        </w:rPr>
        <w:t>The</w:t>
      </w:r>
      <w:r>
        <w:rPr>
          <w:color w:val="000000"/>
        </w:rPr>
        <w:t xml:space="preserve"> HTTP</w:t>
      </w:r>
      <w:r w:rsidRPr="00ED3813">
        <w:rPr>
          <w:color w:val="000000"/>
        </w:rPr>
        <w:t xml:space="preserve"> </w:t>
      </w:r>
      <w:r>
        <w:rPr>
          <w:color w:val="000000"/>
        </w:rPr>
        <w:t>S</w:t>
      </w:r>
      <w:r w:rsidRPr="00ED3813">
        <w:rPr>
          <w:color w:val="000000"/>
        </w:rPr>
        <w:t xml:space="preserve">tatus </w:t>
      </w:r>
      <w:r>
        <w:rPr>
          <w:color w:val="000000"/>
        </w:rPr>
        <w:t>L</w:t>
      </w:r>
      <w:r w:rsidRPr="00ED3813">
        <w:rPr>
          <w:color w:val="000000"/>
        </w:rPr>
        <w:t>ine has the following syntax:</w:t>
      </w:r>
    </w:p>
    <w:p w14:paraId="7134323E" w14:textId="77777777" w:rsidR="00455EF9" w:rsidRPr="0009130B" w:rsidRDefault="00455EF9" w:rsidP="00455EF9">
      <w:pPr>
        <w:pStyle w:val="NormalWeb"/>
        <w:spacing w:before="120" w:beforeAutospacing="0" w:after="0" w:afterAutospacing="0"/>
        <w:jc w:val="both"/>
        <w:rPr>
          <w:i/>
          <w:color w:val="000000"/>
        </w:rPr>
      </w:pPr>
      <w:r w:rsidRPr="0009130B">
        <w:rPr>
          <w:i/>
          <w:color w:val="000000"/>
        </w:rPr>
        <w:t>HTTP-version status-code reason-phrase</w:t>
      </w:r>
    </w:p>
    <w:p w14:paraId="7A7862AA" w14:textId="77777777" w:rsidR="00455EF9" w:rsidRPr="007141F9" w:rsidRDefault="00455EF9" w:rsidP="00E93953">
      <w:pPr>
        <w:pStyle w:val="ListParagraph"/>
        <w:numPr>
          <w:ilvl w:val="0"/>
          <w:numId w:val="21"/>
        </w:numPr>
        <w:spacing w:before="120" w:after="120"/>
        <w:jc w:val="both"/>
        <w:rPr>
          <w:color w:val="000000"/>
        </w:rPr>
      </w:pPr>
      <w:r w:rsidRPr="007141F9">
        <w:rPr>
          <w:rStyle w:val="Emphasis"/>
          <w:i w:val="0"/>
          <w:color w:val="000000"/>
        </w:rPr>
        <w:lastRenderedPageBreak/>
        <w:t>HTTP-version</w:t>
      </w:r>
      <w:r w:rsidRPr="007141F9">
        <w:rPr>
          <w:color w:val="000000"/>
        </w:rPr>
        <w:t>: The HTTP version used in this session. Either HTTP/1.0 and HTTP/1.1.</w:t>
      </w:r>
    </w:p>
    <w:p w14:paraId="776E148E" w14:textId="77777777" w:rsidR="00455EF9" w:rsidRPr="007141F9" w:rsidRDefault="00455EF9" w:rsidP="00E93953">
      <w:pPr>
        <w:pStyle w:val="ListParagraph"/>
        <w:numPr>
          <w:ilvl w:val="0"/>
          <w:numId w:val="21"/>
        </w:numPr>
        <w:spacing w:before="120" w:after="120"/>
        <w:jc w:val="both"/>
        <w:rPr>
          <w:color w:val="000000"/>
        </w:rPr>
      </w:pPr>
      <w:r>
        <w:rPr>
          <w:rStyle w:val="Emphasis"/>
          <w:i w:val="0"/>
          <w:color w:val="000000"/>
        </w:rPr>
        <w:t>stat</w:t>
      </w:r>
      <w:r w:rsidRPr="007141F9">
        <w:rPr>
          <w:rStyle w:val="Emphasis"/>
          <w:i w:val="0"/>
          <w:color w:val="000000"/>
        </w:rPr>
        <w:t>us-</w:t>
      </w:r>
      <w:r>
        <w:rPr>
          <w:rStyle w:val="Emphasis"/>
          <w:i w:val="0"/>
          <w:color w:val="000000"/>
        </w:rPr>
        <w:t>c</w:t>
      </w:r>
      <w:r w:rsidRPr="007141F9">
        <w:rPr>
          <w:rStyle w:val="Emphasis"/>
          <w:i w:val="0"/>
          <w:color w:val="000000"/>
        </w:rPr>
        <w:t>ode</w:t>
      </w:r>
      <w:r w:rsidRPr="007141F9">
        <w:rPr>
          <w:color w:val="000000"/>
        </w:rPr>
        <w:t>: a 3-digit number generated by the server to reflect the outcome of the request.</w:t>
      </w:r>
    </w:p>
    <w:p w14:paraId="55179514" w14:textId="77777777" w:rsidR="00455EF9" w:rsidRPr="007141F9" w:rsidRDefault="00455EF9" w:rsidP="00E93953">
      <w:pPr>
        <w:pStyle w:val="ListParagraph"/>
        <w:numPr>
          <w:ilvl w:val="0"/>
          <w:numId w:val="21"/>
        </w:numPr>
        <w:spacing w:before="120" w:after="120"/>
        <w:jc w:val="both"/>
        <w:rPr>
          <w:color w:val="000000"/>
        </w:rPr>
      </w:pPr>
      <w:r>
        <w:rPr>
          <w:rStyle w:val="Emphasis"/>
          <w:i w:val="0"/>
          <w:color w:val="000000"/>
        </w:rPr>
        <w:t>r</w:t>
      </w:r>
      <w:r w:rsidRPr="007141F9">
        <w:rPr>
          <w:rStyle w:val="Emphasis"/>
          <w:i w:val="0"/>
          <w:color w:val="000000"/>
        </w:rPr>
        <w:t>eason-</w:t>
      </w:r>
      <w:r>
        <w:rPr>
          <w:rStyle w:val="Emphasis"/>
          <w:i w:val="0"/>
          <w:color w:val="000000"/>
        </w:rPr>
        <w:t>p</w:t>
      </w:r>
      <w:r w:rsidRPr="007141F9">
        <w:rPr>
          <w:rStyle w:val="Emphasis"/>
          <w:i w:val="0"/>
          <w:color w:val="000000"/>
        </w:rPr>
        <w:t>hrase</w:t>
      </w:r>
      <w:r w:rsidRPr="007141F9">
        <w:rPr>
          <w:color w:val="000000"/>
        </w:rPr>
        <w:t xml:space="preserve">: gives </w:t>
      </w:r>
      <w:proofErr w:type="gramStart"/>
      <w:r w:rsidRPr="007141F9">
        <w:rPr>
          <w:color w:val="000000"/>
        </w:rPr>
        <w:t xml:space="preserve">a </w:t>
      </w:r>
      <w:r w:rsidRPr="00970B62">
        <w:rPr>
          <w:b/>
          <w:color w:val="000000"/>
        </w:rPr>
        <w:t>short</w:t>
      </w:r>
      <w:r w:rsidRPr="007141F9">
        <w:rPr>
          <w:color w:val="000000"/>
        </w:rPr>
        <w:t xml:space="preserve"> explanation</w:t>
      </w:r>
      <w:proofErr w:type="gramEnd"/>
      <w:r w:rsidRPr="007141F9">
        <w:rPr>
          <w:color w:val="000000"/>
        </w:rPr>
        <w:t xml:space="preserve"> to the status code.</w:t>
      </w:r>
    </w:p>
    <w:p w14:paraId="04BF0619" w14:textId="77777777" w:rsidR="00455EF9" w:rsidRDefault="00455EF9" w:rsidP="00455EF9">
      <w:pPr>
        <w:pStyle w:val="NormalWeb"/>
        <w:spacing w:before="0" w:beforeAutospacing="0" w:after="0" w:afterAutospacing="0"/>
        <w:jc w:val="both"/>
        <w:rPr>
          <w:color w:val="000000"/>
        </w:rPr>
      </w:pPr>
      <w:r w:rsidRPr="00ED3813">
        <w:rPr>
          <w:color w:val="000000"/>
        </w:rPr>
        <w:t>Examples of status line are:</w:t>
      </w:r>
    </w:p>
    <w:p w14:paraId="2F599ACA" w14:textId="77777777" w:rsidR="00455EF9" w:rsidRPr="00206FEF" w:rsidRDefault="00455EF9" w:rsidP="00E93953">
      <w:pPr>
        <w:pStyle w:val="NormalWeb"/>
        <w:numPr>
          <w:ilvl w:val="0"/>
          <w:numId w:val="22"/>
        </w:numPr>
        <w:spacing w:before="120" w:beforeAutospacing="0" w:after="0" w:afterAutospacing="0"/>
        <w:jc w:val="both"/>
        <w:rPr>
          <w:color w:val="000000"/>
        </w:rPr>
      </w:pPr>
      <w:commentRangeStart w:id="56"/>
      <w:r w:rsidRPr="00206FEF">
        <w:rPr>
          <w:color w:val="000000"/>
        </w:rPr>
        <w:t>HTTP/1.1 200 OK</w:t>
      </w:r>
    </w:p>
    <w:p w14:paraId="1B940995" w14:textId="77777777" w:rsidR="00455EF9" w:rsidRPr="00206FEF" w:rsidRDefault="00455EF9" w:rsidP="00E93953">
      <w:pPr>
        <w:pStyle w:val="NormalWeb"/>
        <w:numPr>
          <w:ilvl w:val="0"/>
          <w:numId w:val="22"/>
        </w:numPr>
        <w:spacing w:before="0" w:beforeAutospacing="0" w:after="0" w:afterAutospacing="0"/>
        <w:jc w:val="both"/>
        <w:rPr>
          <w:color w:val="000000"/>
        </w:rPr>
      </w:pPr>
      <w:r w:rsidRPr="00206FEF">
        <w:rPr>
          <w:color w:val="000000"/>
        </w:rPr>
        <w:t>HTTP/1.0 404 Not Found</w:t>
      </w:r>
    </w:p>
    <w:p w14:paraId="19405693" w14:textId="77777777" w:rsidR="00455EF9" w:rsidRDefault="00455EF9" w:rsidP="00E93953">
      <w:pPr>
        <w:pStyle w:val="NormalWeb"/>
        <w:numPr>
          <w:ilvl w:val="0"/>
          <w:numId w:val="22"/>
        </w:numPr>
        <w:spacing w:before="0" w:beforeAutospacing="0" w:after="0" w:afterAutospacing="0"/>
        <w:jc w:val="both"/>
        <w:rPr>
          <w:color w:val="000000"/>
        </w:rPr>
      </w:pPr>
      <w:r w:rsidRPr="00206FEF">
        <w:rPr>
          <w:color w:val="000000"/>
        </w:rPr>
        <w:t>HTTP/1.1 403 Forbidden</w:t>
      </w:r>
    </w:p>
    <w:p w14:paraId="5445F6C7" w14:textId="77777777" w:rsidR="00455EF9" w:rsidRDefault="00455EF9" w:rsidP="00E93953">
      <w:pPr>
        <w:pStyle w:val="NormalWeb"/>
        <w:numPr>
          <w:ilvl w:val="0"/>
          <w:numId w:val="22"/>
        </w:numPr>
        <w:spacing w:before="0" w:beforeAutospacing="0" w:after="120" w:afterAutospacing="0"/>
        <w:jc w:val="both"/>
        <w:rPr>
          <w:color w:val="000000"/>
        </w:rPr>
      </w:pPr>
      <w:r>
        <w:rPr>
          <w:color w:val="000000"/>
        </w:rPr>
        <w:t xml:space="preserve">HTTP/1.1 </w:t>
      </w:r>
      <w:r w:rsidRPr="007141F9">
        <w:rPr>
          <w:color w:val="000000"/>
        </w:rPr>
        <w:t>500 Internal Server Error</w:t>
      </w:r>
      <w:commentRangeEnd w:id="56"/>
      <w:r w:rsidR="00435D31">
        <w:rPr>
          <w:rStyle w:val="CommentReference"/>
        </w:rPr>
        <w:commentReference w:id="56"/>
      </w:r>
    </w:p>
    <w:p w14:paraId="1B192509" w14:textId="77777777" w:rsidR="00455EF9" w:rsidRDefault="00455EF9" w:rsidP="00455EF9">
      <w:pPr>
        <w:pStyle w:val="NormalWeb"/>
        <w:spacing w:before="0" w:beforeAutospacing="0" w:after="0" w:afterAutospacing="0"/>
        <w:jc w:val="both"/>
        <w:rPr>
          <w:color w:val="000000"/>
        </w:rPr>
      </w:pPr>
      <w:r w:rsidRPr="007D227B">
        <w:rPr>
          <w:color w:val="000000"/>
        </w:rPr>
        <w:t xml:space="preserve">Use </w:t>
      </w:r>
      <w:r>
        <w:rPr>
          <w:color w:val="000000"/>
        </w:rPr>
        <w:t xml:space="preserve">the </w:t>
      </w:r>
      <w:r w:rsidRPr="007D227B">
        <w:rPr>
          <w:color w:val="000000"/>
        </w:rPr>
        <w:t>standard-based HTTP status codes</w:t>
      </w:r>
      <w:r>
        <w:rPr>
          <w:color w:val="000000"/>
        </w:rPr>
        <w:t>.</w:t>
      </w:r>
      <w:r w:rsidRPr="007D227B">
        <w:rPr>
          <w:color w:val="000000"/>
        </w:rPr>
        <w:t xml:space="preserve"> There are over 70 HTTP status codes but it’s unnecessary to use more th</w:t>
      </w:r>
      <w:r>
        <w:rPr>
          <w:color w:val="000000"/>
        </w:rPr>
        <w:t>a</w:t>
      </w:r>
      <w:r w:rsidRPr="007D227B">
        <w:rPr>
          <w:color w:val="000000"/>
        </w:rPr>
        <w:t>n is needed.</w:t>
      </w:r>
    </w:p>
    <w:p w14:paraId="2EAE7D99" w14:textId="7A054BD7" w:rsidR="00455EF9" w:rsidRDefault="00455EF9" w:rsidP="00455EF9">
      <w:pPr>
        <w:rPr>
          <w:color w:val="000000"/>
          <w:sz w:val="24"/>
        </w:rPr>
      </w:pPr>
    </w:p>
    <w:p w14:paraId="77151A50" w14:textId="77777777" w:rsidR="00455EF9" w:rsidRDefault="00455EF9" w:rsidP="004E409F">
      <w:pPr>
        <w:pStyle w:val="Heading4"/>
      </w:pPr>
      <w:bookmarkStart w:id="57" w:name="_Toc517966842"/>
      <w:bookmarkStart w:id="58" w:name="_Toc517969141"/>
      <w:bookmarkStart w:id="59" w:name="_Toc518055990"/>
      <w:bookmarkStart w:id="60" w:name="_Toc519761254"/>
      <w:r>
        <w:t>HTTP Response Headers</w:t>
      </w:r>
      <w:bookmarkEnd w:id="57"/>
      <w:bookmarkEnd w:id="58"/>
      <w:bookmarkEnd w:id="59"/>
      <w:bookmarkEnd w:id="60"/>
    </w:p>
    <w:p w14:paraId="7F9F770E" w14:textId="77777777" w:rsidR="00455EF9" w:rsidRPr="007141F9" w:rsidRDefault="00455EF9" w:rsidP="00455EF9">
      <w:pPr>
        <w:pStyle w:val="NormalWeb"/>
        <w:spacing w:before="0" w:beforeAutospacing="0" w:after="0" w:afterAutospacing="0"/>
        <w:jc w:val="both"/>
        <w:rPr>
          <w:color w:val="000000"/>
        </w:rPr>
      </w:pPr>
      <w:commentRangeStart w:id="61"/>
      <w:r w:rsidRPr="007141F9">
        <w:rPr>
          <w:color w:val="000000"/>
        </w:rPr>
        <w:t>The response headers are in the form</w:t>
      </w:r>
      <w:r>
        <w:rPr>
          <w:color w:val="000000"/>
        </w:rPr>
        <w:t xml:space="preserve"> </w:t>
      </w:r>
      <w:r w:rsidRPr="007141F9">
        <w:rPr>
          <w:rStyle w:val="HTMLCode"/>
          <w:rFonts w:ascii="Times New Roman" w:hAnsi="Times New Roman" w:cs="Times New Roman"/>
          <w:color w:val="000000"/>
          <w:sz w:val="24"/>
          <w:szCs w:val="24"/>
        </w:rPr>
        <w:t>name: value</w:t>
      </w:r>
      <w:r>
        <w:rPr>
          <w:rStyle w:val="HTMLCode"/>
          <w:rFonts w:ascii="Times New Roman" w:hAnsi="Times New Roman" w:cs="Times New Roman"/>
          <w:color w:val="000000"/>
          <w:sz w:val="24"/>
          <w:szCs w:val="24"/>
        </w:rPr>
        <w:t xml:space="preserve"> </w:t>
      </w:r>
      <w:r w:rsidRPr="007141F9">
        <w:rPr>
          <w:color w:val="000000"/>
        </w:rPr>
        <w:t>pairs:</w:t>
      </w:r>
    </w:p>
    <w:p w14:paraId="23A74801" w14:textId="77777777" w:rsidR="00455EF9" w:rsidRPr="003A3B55" w:rsidRDefault="00455EF9" w:rsidP="00455EF9">
      <w:pPr>
        <w:pStyle w:val="NormalWeb"/>
        <w:spacing w:before="120" w:beforeAutospacing="0" w:after="120" w:afterAutospacing="0"/>
        <w:jc w:val="both"/>
        <w:rPr>
          <w:i/>
        </w:rPr>
      </w:pPr>
      <w:r w:rsidRPr="003A3B55">
        <w:rPr>
          <w:i/>
        </w:rPr>
        <w:t>response-header-name: response-header-value1, response-header-value2, ...</w:t>
      </w:r>
    </w:p>
    <w:p w14:paraId="638201D6" w14:textId="77777777" w:rsidR="00455EF9" w:rsidRPr="00236195" w:rsidRDefault="00455EF9" w:rsidP="00455EF9">
      <w:pPr>
        <w:pStyle w:val="NormalWeb"/>
        <w:spacing w:before="0" w:beforeAutospacing="0" w:after="120" w:afterAutospacing="0"/>
        <w:jc w:val="both"/>
      </w:pPr>
      <w:r w:rsidRPr="00236195">
        <w:t>Examples of response headers are:</w:t>
      </w:r>
    </w:p>
    <w:p w14:paraId="0D8D66C8" w14:textId="77777777" w:rsidR="00455EF9" w:rsidRPr="00236195" w:rsidRDefault="00455EF9" w:rsidP="00E93953">
      <w:pPr>
        <w:pStyle w:val="NormalWeb"/>
        <w:numPr>
          <w:ilvl w:val="0"/>
          <w:numId w:val="23"/>
        </w:numPr>
        <w:shd w:val="clear" w:color="auto" w:fill="FFFFFF"/>
        <w:spacing w:before="0" w:beforeAutospacing="0" w:after="0" w:afterAutospacing="0"/>
        <w:rPr>
          <w:spacing w:val="2"/>
        </w:rPr>
      </w:pPr>
      <w:r w:rsidRPr="00236195">
        <w:rPr>
          <w:spacing w:val="2"/>
        </w:rPr>
        <w:t xml:space="preserve">Content-Type: </w:t>
      </w:r>
      <w:r w:rsidRPr="00B202C2">
        <w:rPr>
          <w:rFonts w:eastAsia="ヒラギノ角ゴ Pro W3"/>
        </w:rPr>
        <w:t>application/</w:t>
      </w:r>
      <w:proofErr w:type="spellStart"/>
      <w:r w:rsidRPr="00B202C2">
        <w:rPr>
          <w:rFonts w:eastAsia="ヒラギノ角ゴ Pro W3"/>
        </w:rPr>
        <w:t>json</w:t>
      </w:r>
      <w:proofErr w:type="spellEnd"/>
    </w:p>
    <w:p w14:paraId="04ACB9B0" w14:textId="77777777" w:rsidR="00455EF9" w:rsidRPr="00236195" w:rsidRDefault="00455EF9" w:rsidP="00E93953">
      <w:pPr>
        <w:pStyle w:val="NormalWeb"/>
        <w:numPr>
          <w:ilvl w:val="0"/>
          <w:numId w:val="23"/>
        </w:numPr>
        <w:shd w:val="clear" w:color="auto" w:fill="FFFFFF"/>
        <w:spacing w:before="0" w:beforeAutospacing="0" w:after="0" w:afterAutospacing="0"/>
        <w:rPr>
          <w:spacing w:val="2"/>
        </w:rPr>
      </w:pPr>
      <w:r w:rsidRPr="00236195">
        <w:rPr>
          <w:spacing w:val="2"/>
        </w:rPr>
        <w:t>Content-Length: 35</w:t>
      </w:r>
    </w:p>
    <w:p w14:paraId="715C3CCC" w14:textId="77777777" w:rsidR="00455EF9" w:rsidRPr="00236195" w:rsidRDefault="00455EF9" w:rsidP="00E93953">
      <w:pPr>
        <w:pStyle w:val="NormalWeb"/>
        <w:numPr>
          <w:ilvl w:val="0"/>
          <w:numId w:val="23"/>
        </w:numPr>
        <w:shd w:val="clear" w:color="auto" w:fill="FFFFFF"/>
        <w:spacing w:before="0" w:beforeAutospacing="0" w:after="0" w:afterAutospacing="0"/>
        <w:rPr>
          <w:spacing w:val="2"/>
        </w:rPr>
      </w:pPr>
      <w:r w:rsidRPr="00236195">
        <w:rPr>
          <w:spacing w:val="2"/>
        </w:rPr>
        <w:t>Connection: Keep-Alive</w:t>
      </w:r>
    </w:p>
    <w:p w14:paraId="7A955039" w14:textId="77777777" w:rsidR="00455EF9" w:rsidRDefault="00455EF9" w:rsidP="00E93953">
      <w:pPr>
        <w:pStyle w:val="NormalWeb"/>
        <w:numPr>
          <w:ilvl w:val="0"/>
          <w:numId w:val="23"/>
        </w:numPr>
        <w:shd w:val="clear" w:color="auto" w:fill="FFFFFF"/>
        <w:spacing w:before="0" w:beforeAutospacing="0" w:after="0" w:afterAutospacing="0"/>
        <w:rPr>
          <w:spacing w:val="2"/>
        </w:rPr>
      </w:pPr>
      <w:r w:rsidRPr="00236195">
        <w:rPr>
          <w:spacing w:val="2"/>
        </w:rPr>
        <w:t>Keep-Alive: timeout=15, max=100</w:t>
      </w:r>
      <w:commentRangeEnd w:id="61"/>
      <w:r w:rsidR="00435D31">
        <w:rPr>
          <w:rStyle w:val="CommentReference"/>
        </w:rPr>
        <w:commentReference w:id="61"/>
      </w:r>
    </w:p>
    <w:p w14:paraId="4D338D1F" w14:textId="77777777" w:rsidR="00455EF9" w:rsidRDefault="00455EF9" w:rsidP="004E409F">
      <w:pPr>
        <w:pStyle w:val="Heading4"/>
      </w:pPr>
      <w:bookmarkStart w:id="62" w:name="_Toc517966843"/>
      <w:bookmarkStart w:id="63" w:name="_Toc517969142"/>
      <w:bookmarkStart w:id="64" w:name="_Toc518055991"/>
      <w:bookmarkStart w:id="65" w:name="_Toc519761255"/>
      <w:bookmarkStart w:id="66" w:name="_Hlk517708148"/>
      <w:r>
        <w:t>HTTP Response Message Body</w:t>
      </w:r>
      <w:bookmarkEnd w:id="62"/>
      <w:bookmarkEnd w:id="63"/>
      <w:bookmarkEnd w:id="64"/>
      <w:bookmarkEnd w:id="65"/>
    </w:p>
    <w:bookmarkEnd w:id="66"/>
    <w:p w14:paraId="4DB9C630" w14:textId="6AB6FDFE" w:rsidR="00455EF9" w:rsidRDefault="00455EF9" w:rsidP="00455EF9">
      <w:pPr>
        <w:pStyle w:val="NormalWeb"/>
        <w:spacing w:before="0" w:beforeAutospacing="0" w:after="0" w:afterAutospacing="0"/>
        <w:jc w:val="both"/>
        <w:rPr>
          <w:color w:val="000000"/>
        </w:rPr>
      </w:pPr>
      <w:r w:rsidRPr="007141F9">
        <w:rPr>
          <w:color w:val="000000"/>
        </w:rPr>
        <w:t xml:space="preserve">The response </w:t>
      </w:r>
      <w:r>
        <w:rPr>
          <w:color w:val="000000"/>
        </w:rPr>
        <w:t xml:space="preserve">message body is </w:t>
      </w:r>
      <w:r w:rsidR="009B3151">
        <w:rPr>
          <w:color w:val="000000"/>
        </w:rPr>
        <w:t>optional and should be used to supply any additional information required to understand and appropriately handle the HTTP Response</w:t>
      </w:r>
      <w:r>
        <w:rPr>
          <w:color w:val="000000"/>
        </w:rPr>
        <w:t>.</w:t>
      </w:r>
      <w:r w:rsidR="009B3151">
        <w:rPr>
          <w:color w:val="000000"/>
        </w:rPr>
        <w:t xml:space="preserve">  As an example, returning a 200 OK Status Code is often sufficient, in that the consumer of the API is only concerned with the success of the operation.  </w:t>
      </w:r>
      <w:commentRangeStart w:id="67"/>
      <w:r w:rsidR="009B3151">
        <w:rPr>
          <w:color w:val="000000"/>
        </w:rPr>
        <w:t>It is, however, poor practice to return a 400 Bad Request without explicitly describing the faults in the Request Payload in the Response Message Body.</w:t>
      </w:r>
      <w:commentRangeEnd w:id="67"/>
      <w:r w:rsidR="00435D31">
        <w:rPr>
          <w:rStyle w:val="CommentReference"/>
        </w:rPr>
        <w:commentReference w:id="67"/>
      </w:r>
    </w:p>
    <w:p w14:paraId="2985CB53" w14:textId="738A3D8F" w:rsidR="009B3151" w:rsidRDefault="009B3151" w:rsidP="00455EF9">
      <w:pPr>
        <w:pStyle w:val="NormalWeb"/>
        <w:spacing w:before="0" w:beforeAutospacing="0" w:after="0" w:afterAutospacing="0"/>
        <w:jc w:val="both"/>
        <w:rPr>
          <w:color w:val="000000"/>
        </w:rPr>
      </w:pPr>
    </w:p>
    <w:p w14:paraId="19689249" w14:textId="6DDE7550" w:rsidR="009B3151" w:rsidRDefault="009B3151" w:rsidP="00455EF9">
      <w:pPr>
        <w:pStyle w:val="NormalWeb"/>
        <w:spacing w:before="0" w:beforeAutospacing="0" w:after="0" w:afterAutospacing="0"/>
        <w:jc w:val="both"/>
        <w:rPr>
          <w:color w:val="000000"/>
        </w:rPr>
      </w:pPr>
      <w:commentRangeStart w:id="68"/>
      <w:r>
        <w:rPr>
          <w:color w:val="000000"/>
        </w:rPr>
        <w:t xml:space="preserve">Where possible, the consumer of the API should be able to correct any issues with a failed call to your API entirely autonomously.  As in the case of the 400 Bad Request, </w:t>
      </w:r>
      <w:r w:rsidR="005920AF">
        <w:rPr>
          <w:color w:val="000000"/>
        </w:rPr>
        <w:t>the consumer</w:t>
      </w:r>
      <w:r>
        <w:rPr>
          <w:color w:val="000000"/>
        </w:rPr>
        <w:t xml:space="preserve"> should be able to correct their model based on the instructions in the HTTP Response Message Body.  For a 301 Moved Permanently, </w:t>
      </w:r>
      <w:r w:rsidR="005920AF">
        <w:rPr>
          <w:color w:val="000000"/>
        </w:rPr>
        <w:t>the consumer</w:t>
      </w:r>
      <w:r>
        <w:rPr>
          <w:color w:val="000000"/>
        </w:rPr>
        <w:t xml:space="preserve"> should be able to discover the new resource to be used and the impact the move has on their business practices.</w:t>
      </w:r>
      <w:commentRangeEnd w:id="68"/>
      <w:r w:rsidR="00A94F7C">
        <w:rPr>
          <w:rStyle w:val="CommentReference"/>
        </w:rPr>
        <w:commentReference w:id="68"/>
      </w:r>
    </w:p>
    <w:p w14:paraId="6B5E2CFE" w14:textId="259D652F" w:rsidR="009B3151" w:rsidRDefault="009B3151" w:rsidP="00455EF9">
      <w:pPr>
        <w:pStyle w:val="NormalWeb"/>
        <w:spacing w:before="0" w:beforeAutospacing="0" w:after="0" w:afterAutospacing="0"/>
        <w:jc w:val="both"/>
        <w:rPr>
          <w:color w:val="000000"/>
        </w:rPr>
      </w:pPr>
    </w:p>
    <w:p w14:paraId="223F9265" w14:textId="26318EF1" w:rsidR="009B3151" w:rsidRPr="005920AF" w:rsidRDefault="009B3151" w:rsidP="00455EF9">
      <w:pPr>
        <w:pStyle w:val="NormalWeb"/>
        <w:spacing w:before="0" w:beforeAutospacing="0" w:after="0" w:afterAutospacing="0"/>
        <w:jc w:val="both"/>
        <w:rPr>
          <w:color w:val="000000"/>
        </w:rPr>
      </w:pPr>
      <w:commentRangeStart w:id="69"/>
      <w:r>
        <w:rPr>
          <w:color w:val="000000"/>
        </w:rPr>
        <w:t>When returning a 500</w:t>
      </w:r>
      <w:r w:rsidR="005920AF">
        <w:rPr>
          <w:color w:val="000000"/>
        </w:rPr>
        <w:t xml:space="preserve"> Internal Server Error</w:t>
      </w:r>
      <w:r>
        <w:rPr>
          <w:color w:val="000000"/>
        </w:rPr>
        <w:t xml:space="preserve">, </w:t>
      </w:r>
      <w:r w:rsidRPr="009B3151">
        <w:rPr>
          <w:b/>
          <w:color w:val="000000"/>
        </w:rPr>
        <w:t>only</w:t>
      </w:r>
      <w:r w:rsidRPr="009B3151">
        <w:rPr>
          <w:color w:val="000000"/>
        </w:rPr>
        <w:t xml:space="preserve"> the </w:t>
      </w:r>
      <w:r w:rsidR="005920AF">
        <w:rPr>
          <w:color w:val="000000"/>
        </w:rPr>
        <w:t xml:space="preserve">minimum data necessary to aid the consumer in handling the error should be provided.  </w:t>
      </w:r>
      <w:commentRangeEnd w:id="69"/>
      <w:r w:rsidR="00A94F7C">
        <w:rPr>
          <w:rStyle w:val="CommentReference"/>
        </w:rPr>
        <w:commentReference w:id="69"/>
      </w:r>
      <w:commentRangeStart w:id="70"/>
      <w:r w:rsidR="005920AF">
        <w:rPr>
          <w:color w:val="000000"/>
        </w:rPr>
        <w:t xml:space="preserve">This may include a generic error message, a reference id to a logged error which the consumer may use to match their error to the API’s logs, or instructions on how to seek assistance.  Under </w:t>
      </w:r>
      <w:r w:rsidR="005920AF">
        <w:rPr>
          <w:b/>
          <w:color w:val="000000"/>
        </w:rPr>
        <w:t>no</w:t>
      </w:r>
      <w:r w:rsidR="005920AF">
        <w:rPr>
          <w:color w:val="000000"/>
        </w:rPr>
        <w:t xml:space="preserve"> circumstances should diagnostic data be released in a 500 Internal Server Error, as this information can be used to compromise VA systems and security.</w:t>
      </w:r>
      <w:commentRangeEnd w:id="70"/>
      <w:r w:rsidR="00A94F7C">
        <w:rPr>
          <w:rStyle w:val="CommentReference"/>
        </w:rPr>
        <w:commentReference w:id="70"/>
      </w:r>
    </w:p>
    <w:p w14:paraId="56D681BF" w14:textId="77777777" w:rsidR="00455EF9" w:rsidRPr="00144420" w:rsidRDefault="00455EF9" w:rsidP="004E409F">
      <w:pPr>
        <w:pStyle w:val="Heading3"/>
      </w:pPr>
      <w:bookmarkStart w:id="71" w:name="_Toc517966845"/>
      <w:bookmarkStart w:id="72" w:name="_Toc517969144"/>
      <w:bookmarkStart w:id="73" w:name="_Toc518055993"/>
      <w:bookmarkStart w:id="74" w:name="_Toc519761256"/>
      <w:r w:rsidRPr="00144420">
        <w:t>HTTP Response Message Body Guidelines for RESTful Services</w:t>
      </w:r>
      <w:bookmarkEnd w:id="71"/>
      <w:bookmarkEnd w:id="72"/>
      <w:bookmarkEnd w:id="73"/>
      <w:bookmarkEnd w:id="74"/>
    </w:p>
    <w:p w14:paraId="7E3C72C5" w14:textId="77777777" w:rsidR="00455EF9" w:rsidRPr="00144420" w:rsidRDefault="00455EF9" w:rsidP="00455EF9">
      <w:pPr>
        <w:pStyle w:val="BodyText"/>
        <w:rPr>
          <w:spacing w:val="2"/>
          <w:szCs w:val="24"/>
        </w:rPr>
      </w:pPr>
      <w:r w:rsidRPr="00144420">
        <w:rPr>
          <w:spacing w:val="2"/>
          <w:szCs w:val="24"/>
        </w:rPr>
        <w:lastRenderedPageBreak/>
        <w:t>References were made above to the</w:t>
      </w:r>
      <w:r w:rsidRPr="00144420">
        <w:t xml:space="preserve"> Response Message Body JSON payloads. This section details a standardized layout that will facilitate the creation of JSON payload.</w:t>
      </w:r>
    </w:p>
    <w:p w14:paraId="26C31FD3" w14:textId="77777777" w:rsidR="00B83126" w:rsidRDefault="00B83126" w:rsidP="00B83126">
      <w:pPr>
        <w:pStyle w:val="BodyText"/>
        <w:rPr>
          <w:color w:val="000000" w:themeColor="text1"/>
          <w:spacing w:val="2"/>
          <w:szCs w:val="24"/>
        </w:rPr>
      </w:pPr>
      <w:r w:rsidRPr="003A339B">
        <w:rPr>
          <w:color w:val="000000" w:themeColor="text1"/>
          <w:spacing w:val="2"/>
          <w:szCs w:val="24"/>
        </w:rPr>
        <w:t>The Enterprise Shared Services (ESS) Exception Handling Guidelines document</w:t>
      </w:r>
      <w:del w:id="75" w:author="Author">
        <w:r w:rsidRPr="003A339B" w:rsidDel="00A94F7C">
          <w:rPr>
            <w:color w:val="000000" w:themeColor="text1"/>
            <w:spacing w:val="2"/>
            <w:szCs w:val="24"/>
          </w:rPr>
          <w:delText>,</w:delText>
        </w:r>
      </w:del>
      <w:r w:rsidRPr="003A339B">
        <w:rPr>
          <w:color w:val="000000" w:themeColor="text1"/>
          <w:spacing w:val="2"/>
          <w:szCs w:val="24"/>
        </w:rPr>
        <w:t xml:space="preserve"> </w:t>
      </w:r>
      <w:r>
        <w:rPr>
          <w:color w:val="000000" w:themeColor="text1"/>
          <w:spacing w:val="2"/>
          <w:szCs w:val="24"/>
        </w:rPr>
        <w:t xml:space="preserve">is </w:t>
      </w:r>
      <w:r w:rsidRPr="003A339B">
        <w:rPr>
          <w:color w:val="000000" w:themeColor="text1"/>
          <w:spacing w:val="2"/>
          <w:szCs w:val="24"/>
        </w:rPr>
        <w:t xml:space="preserve">pointed to by this </w:t>
      </w:r>
      <w:r>
        <w:rPr>
          <w:color w:val="000000" w:themeColor="text1"/>
          <w:spacing w:val="2"/>
          <w:szCs w:val="24"/>
        </w:rPr>
        <w:t>imbedded document:</w:t>
      </w:r>
    </w:p>
    <w:bookmarkStart w:id="76" w:name="_MON_1595070486"/>
    <w:bookmarkEnd w:id="76"/>
    <w:p w14:paraId="26A8B054" w14:textId="77777777" w:rsidR="00B83126" w:rsidRDefault="00B83126" w:rsidP="00B83126">
      <w:pPr>
        <w:pStyle w:val="BodyText"/>
        <w:spacing w:after="0"/>
        <w:rPr>
          <w:spacing w:val="2"/>
          <w:szCs w:val="24"/>
        </w:rPr>
      </w:pPr>
      <w:r>
        <w:rPr>
          <w:color w:val="000000" w:themeColor="text1"/>
          <w:spacing w:val="2"/>
          <w:szCs w:val="24"/>
        </w:rPr>
        <w:object w:dxaOrig="1531" w:dyaOrig="990" w14:anchorId="47C9E0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23" o:title=""/>
          </v:shape>
          <o:OLEObject Type="Embed" ProgID="Word.Document.12" ShapeID="_x0000_i1025" DrawAspect="Icon" ObjectID="_1595083067" r:id="rId24">
            <o:FieldCodes>\s</o:FieldCodes>
          </o:OLEObject>
        </w:object>
      </w:r>
    </w:p>
    <w:p w14:paraId="700BEF77" w14:textId="4FC3C9DB" w:rsidR="00455EF9" w:rsidRPr="00144420" w:rsidRDefault="00B83126" w:rsidP="00455EF9">
      <w:pPr>
        <w:pStyle w:val="BodyText"/>
      </w:pPr>
      <w:commentRangeStart w:id="77"/>
      <w:r>
        <w:rPr>
          <w:spacing w:val="2"/>
          <w:szCs w:val="24"/>
        </w:rPr>
        <w:t>This document</w:t>
      </w:r>
      <w:r>
        <w:t xml:space="preserve"> </w:t>
      </w:r>
      <w:r w:rsidR="00455EF9" w:rsidRPr="00144420">
        <w:t xml:space="preserve">contains XML based messaging guidelines that were defined for SOAP services. From a consistency perspective, continuing these guidelines for </w:t>
      </w:r>
      <w:del w:id="78" w:author="Author">
        <w:r w:rsidR="00455EF9" w:rsidRPr="00144420" w:rsidDel="00A94F7C">
          <w:delText>RESTful based services</w:delText>
        </w:r>
      </w:del>
      <w:ins w:id="79" w:author="Author">
        <w:r w:rsidR="00A94F7C">
          <w:t>API’s</w:t>
        </w:r>
      </w:ins>
      <w:r w:rsidR="00455EF9" w:rsidRPr="00144420">
        <w:t xml:space="preserve"> would be beneficial. </w:t>
      </w:r>
      <w:commentRangeEnd w:id="77"/>
      <w:r w:rsidR="00A94F7C">
        <w:rPr>
          <w:rStyle w:val="CommentReference"/>
        </w:rPr>
        <w:commentReference w:id="77"/>
      </w:r>
    </w:p>
    <w:p w14:paraId="2953A418" w14:textId="5871E182" w:rsidR="005920AF" w:rsidRDefault="005920AF" w:rsidP="00455EF9">
      <w:pPr>
        <w:pStyle w:val="BodyText"/>
        <w:rPr>
          <w:color w:val="000000" w:themeColor="text1"/>
        </w:rPr>
      </w:pPr>
      <w:r>
        <w:rPr>
          <w:color w:val="000000" w:themeColor="text1"/>
        </w:rPr>
        <w:t xml:space="preserve">VA APIs should use the Status Code which best reflects the result of </w:t>
      </w:r>
      <w:r w:rsidR="00D72511">
        <w:rPr>
          <w:color w:val="000000" w:themeColor="text1"/>
        </w:rPr>
        <w:t>each</w:t>
      </w:r>
      <w:r>
        <w:rPr>
          <w:color w:val="000000" w:themeColor="text1"/>
        </w:rPr>
        <w:t xml:space="preserve"> API call.  </w:t>
      </w:r>
      <w:r w:rsidR="00D72511">
        <w:rPr>
          <w:color w:val="000000" w:themeColor="text1"/>
        </w:rPr>
        <w:t xml:space="preserve">A complete list can be </w:t>
      </w:r>
      <w:r w:rsidR="00C14BC1">
        <w:rPr>
          <w:color w:val="000000" w:themeColor="text1"/>
        </w:rPr>
        <w:t xml:space="preserve">found at </w:t>
      </w:r>
      <w:hyperlink r:id="rId25" w:history="1">
        <w:r w:rsidR="00C14BC1" w:rsidRPr="00F04EFB">
          <w:rPr>
            <w:rStyle w:val="Hyperlink"/>
          </w:rPr>
          <w:t>https://www.iana.org/assignments/http-status-codes/http-status-codes.xhtml</w:t>
        </w:r>
      </w:hyperlink>
      <w:r w:rsidR="00C14BC1">
        <w:rPr>
          <w:color w:val="000000" w:themeColor="text1"/>
        </w:rPr>
        <w:t xml:space="preserve">, or a more friendly list at </w:t>
      </w:r>
      <w:hyperlink r:id="rId26" w:history="1">
        <w:r w:rsidR="00C14BC1" w:rsidRPr="00F04EFB">
          <w:rPr>
            <w:rStyle w:val="Hyperlink"/>
          </w:rPr>
          <w:t>https://developer.mozilla.org/en-US/docs/Web/HTTP/Status</w:t>
        </w:r>
      </w:hyperlink>
      <w:r w:rsidR="00C14BC1">
        <w:rPr>
          <w:color w:val="000000" w:themeColor="text1"/>
        </w:rPr>
        <w:t>.</w:t>
      </w:r>
    </w:p>
    <w:p w14:paraId="1EB9CFA3" w14:textId="469EA26F" w:rsidR="00C14BC1" w:rsidRDefault="00C14BC1" w:rsidP="00455EF9">
      <w:pPr>
        <w:pStyle w:val="BodyText"/>
        <w:rPr>
          <w:color w:val="000000" w:themeColor="text1"/>
        </w:rPr>
      </w:pPr>
      <w:r>
        <w:rPr>
          <w:color w:val="000000" w:themeColor="text1"/>
        </w:rPr>
        <w:t xml:space="preserve">While there is no prohibition for use of any HTTP Status Code, there are those which are more and those which are less useful.  200 OK is a ubiquitous code and its use is strongly encouraged.  </w:t>
      </w:r>
      <w:r w:rsidR="003A339B">
        <w:rPr>
          <w:color w:val="000000" w:themeColor="text1"/>
        </w:rPr>
        <w:t xml:space="preserve">203 Non-Authoritative Information is rarely used and only appropriate when it exactly describes the response and is useful to the consumer.  </w:t>
      </w:r>
      <w:del w:id="80" w:author="Author">
        <w:r w:rsidR="003A339B" w:rsidDel="00A94F7C">
          <w:rPr>
            <w:color w:val="000000" w:themeColor="text1"/>
          </w:rPr>
          <w:delText>Among the recommended Status Codes are:</w:delText>
        </w:r>
      </w:del>
      <w:ins w:id="81" w:author="Author">
        <w:r w:rsidR="00A94F7C">
          <w:rPr>
            <w:color w:val="000000" w:themeColor="text1"/>
          </w:rPr>
          <w:t>The recommended VA status codes are as follows:</w:t>
        </w:r>
      </w:ins>
    </w:p>
    <w:p w14:paraId="78B6B9E9" w14:textId="53012081" w:rsidR="003A339B" w:rsidRDefault="003A339B" w:rsidP="003A339B">
      <w:pPr>
        <w:pStyle w:val="BodyText"/>
        <w:numPr>
          <w:ilvl w:val="0"/>
          <w:numId w:val="28"/>
        </w:numPr>
        <w:rPr>
          <w:color w:val="000000" w:themeColor="text1"/>
        </w:rPr>
      </w:pPr>
      <w:r>
        <w:rPr>
          <w:color w:val="000000" w:themeColor="text1"/>
        </w:rPr>
        <w:t xml:space="preserve">200 OK – When the </w:t>
      </w:r>
      <w:ins w:id="82" w:author="Author">
        <w:r w:rsidR="00A94F7C">
          <w:rPr>
            <w:color w:val="000000" w:themeColor="text1"/>
          </w:rPr>
          <w:t xml:space="preserve">API </w:t>
        </w:r>
      </w:ins>
      <w:r>
        <w:rPr>
          <w:color w:val="000000" w:themeColor="text1"/>
        </w:rPr>
        <w:t>call was successful.</w:t>
      </w:r>
    </w:p>
    <w:p w14:paraId="682219FD" w14:textId="5BF6788B" w:rsidR="003A339B" w:rsidRDefault="003A339B" w:rsidP="003A339B">
      <w:pPr>
        <w:pStyle w:val="BodyText"/>
        <w:numPr>
          <w:ilvl w:val="0"/>
          <w:numId w:val="28"/>
        </w:numPr>
        <w:rPr>
          <w:color w:val="000000" w:themeColor="text1"/>
        </w:rPr>
      </w:pPr>
      <w:r>
        <w:rPr>
          <w:color w:val="000000" w:themeColor="text1"/>
        </w:rPr>
        <w:t>400 Bad Request – When the</w:t>
      </w:r>
      <w:ins w:id="83" w:author="Author">
        <w:r w:rsidR="00A94F7C">
          <w:rPr>
            <w:color w:val="000000" w:themeColor="text1"/>
          </w:rPr>
          <w:t xml:space="preserve"> API</w:t>
        </w:r>
      </w:ins>
      <w:r>
        <w:rPr>
          <w:color w:val="000000" w:themeColor="text1"/>
        </w:rPr>
        <w:t xml:space="preserve"> call failed because the request contained incomplete or invalid data.  Should be paired with meaningful instructions in the HTTP Response Message Body.</w:t>
      </w:r>
    </w:p>
    <w:p w14:paraId="703AE103" w14:textId="4F7F6D58" w:rsidR="003A339B" w:rsidRDefault="003A339B" w:rsidP="003A339B">
      <w:pPr>
        <w:pStyle w:val="BodyText"/>
        <w:numPr>
          <w:ilvl w:val="0"/>
          <w:numId w:val="28"/>
        </w:numPr>
        <w:rPr>
          <w:color w:val="000000" w:themeColor="text1"/>
        </w:rPr>
      </w:pPr>
      <w:r>
        <w:rPr>
          <w:color w:val="000000" w:themeColor="text1"/>
        </w:rPr>
        <w:t xml:space="preserve">401 Unauthorized – When the </w:t>
      </w:r>
      <w:ins w:id="84" w:author="Author">
        <w:r w:rsidR="00A94F7C">
          <w:rPr>
            <w:color w:val="000000" w:themeColor="text1"/>
          </w:rPr>
          <w:t xml:space="preserve">API </w:t>
        </w:r>
      </w:ins>
      <w:r>
        <w:rPr>
          <w:color w:val="000000" w:themeColor="text1"/>
        </w:rPr>
        <w:t>call was made by an actor with insufficient privileges to make use of the resource.</w:t>
      </w:r>
    </w:p>
    <w:p w14:paraId="2952D580" w14:textId="55BC716D" w:rsidR="003A339B" w:rsidRDefault="003A339B" w:rsidP="003A339B">
      <w:pPr>
        <w:pStyle w:val="BodyText"/>
        <w:numPr>
          <w:ilvl w:val="0"/>
          <w:numId w:val="28"/>
        </w:numPr>
        <w:rPr>
          <w:color w:val="000000" w:themeColor="text1"/>
        </w:rPr>
      </w:pPr>
      <w:r>
        <w:rPr>
          <w:color w:val="000000" w:themeColor="text1"/>
        </w:rPr>
        <w:t>404 Not Found – When the call requested a resource which does not exist.  This not only serves to handle calls to non-existent end-points.  It is also a common industry practice to use this to communicate a bad ID.  If the consumer sends a GET for an entity whose ID does not exist in your system, 404 is an appropriate response, particularly with a meaningful Response Message Body.</w:t>
      </w:r>
    </w:p>
    <w:p w14:paraId="395844F1" w14:textId="3FD3F4ED" w:rsidR="003A339B" w:rsidRPr="003A339B" w:rsidRDefault="003A339B" w:rsidP="003A339B">
      <w:pPr>
        <w:pStyle w:val="BodyText"/>
        <w:numPr>
          <w:ilvl w:val="0"/>
          <w:numId w:val="28"/>
        </w:numPr>
        <w:rPr>
          <w:color w:val="000000" w:themeColor="text1"/>
        </w:rPr>
      </w:pPr>
      <w:r>
        <w:rPr>
          <w:color w:val="000000" w:themeColor="text1"/>
        </w:rPr>
        <w:t xml:space="preserve">500 Internal Server Error – When the Request and its payload were valid and </w:t>
      </w:r>
      <w:r>
        <w:rPr>
          <w:i/>
          <w:color w:val="000000" w:themeColor="text1"/>
        </w:rPr>
        <w:t>should have succeeded</w:t>
      </w:r>
      <w:r>
        <w:rPr>
          <w:color w:val="000000" w:themeColor="text1"/>
        </w:rPr>
        <w:t xml:space="preserve">, but an unexpected error occurred in the API.  This indicates that the resolution should be </w:t>
      </w:r>
      <w:r w:rsidR="007B5E0A">
        <w:rPr>
          <w:color w:val="000000" w:themeColor="text1"/>
        </w:rPr>
        <w:t>affected</w:t>
      </w:r>
      <w:r>
        <w:rPr>
          <w:color w:val="000000" w:themeColor="text1"/>
        </w:rPr>
        <w:t xml:space="preserve"> by the producers of the API, and </w:t>
      </w:r>
      <w:r>
        <w:rPr>
          <w:b/>
          <w:color w:val="000000" w:themeColor="text1"/>
        </w:rPr>
        <w:t>no</w:t>
      </w:r>
      <w:r>
        <w:rPr>
          <w:color w:val="000000" w:themeColor="text1"/>
        </w:rPr>
        <w:t xml:space="preserve"> diagnostic data should be returned to the consumer.</w:t>
      </w:r>
    </w:p>
    <w:p w14:paraId="72BF09FB" w14:textId="769F511B" w:rsidR="003A339B" w:rsidRPr="003A339B" w:rsidRDefault="003A339B" w:rsidP="003A339B">
      <w:pPr>
        <w:pStyle w:val="BodyText"/>
        <w:rPr>
          <w:color w:val="000000" w:themeColor="text1"/>
          <w:spacing w:val="2"/>
          <w:szCs w:val="24"/>
        </w:rPr>
      </w:pPr>
      <w:r w:rsidRPr="003A339B">
        <w:rPr>
          <w:color w:val="000000" w:themeColor="text1"/>
          <w:spacing w:val="2"/>
          <w:szCs w:val="24"/>
        </w:rPr>
        <w:t>References were made above to the</w:t>
      </w:r>
      <w:r w:rsidRPr="003A339B">
        <w:rPr>
          <w:color w:val="000000" w:themeColor="text1"/>
        </w:rPr>
        <w:t xml:space="preserve"> Response Message Body JSON payloads. This section details a standardized layout that will facilitate the creation of JSON payload.</w:t>
      </w:r>
    </w:p>
    <w:p w14:paraId="7B5AC16A" w14:textId="6B23B89B" w:rsidR="00144420" w:rsidRDefault="003A339B" w:rsidP="003A339B">
      <w:pPr>
        <w:pStyle w:val="BodyText"/>
        <w:rPr>
          <w:color w:val="000000" w:themeColor="text1"/>
          <w:spacing w:val="2"/>
          <w:szCs w:val="24"/>
        </w:rPr>
      </w:pPr>
      <w:r w:rsidRPr="003A339B">
        <w:rPr>
          <w:color w:val="000000" w:themeColor="text1"/>
          <w:spacing w:val="2"/>
          <w:szCs w:val="24"/>
        </w:rPr>
        <w:t xml:space="preserve">The Enterprise Shared Services (ESS) Exception Handling Guidelines document, pointed to by this </w:t>
      </w:r>
      <w:r w:rsidR="00144420">
        <w:rPr>
          <w:color w:val="000000" w:themeColor="text1"/>
          <w:spacing w:val="2"/>
          <w:szCs w:val="24"/>
        </w:rPr>
        <w:t>imbedded document:</w:t>
      </w:r>
    </w:p>
    <w:bookmarkStart w:id="85" w:name="_MON_1593000823"/>
    <w:bookmarkEnd w:id="85"/>
    <w:p w14:paraId="546DFCA2" w14:textId="59C7383F" w:rsidR="00144420" w:rsidRDefault="00144420" w:rsidP="003A339B">
      <w:pPr>
        <w:pStyle w:val="BodyText"/>
        <w:rPr>
          <w:color w:val="000000" w:themeColor="text1"/>
          <w:spacing w:val="2"/>
          <w:szCs w:val="24"/>
        </w:rPr>
      </w:pPr>
      <w:r>
        <w:rPr>
          <w:color w:val="000000" w:themeColor="text1"/>
          <w:spacing w:val="2"/>
          <w:szCs w:val="24"/>
        </w:rPr>
        <w:object w:dxaOrig="1531" w:dyaOrig="990" w14:anchorId="4AC5AB7E">
          <v:shape id="_x0000_i1026" type="#_x0000_t75" style="width:76.5pt;height:49.5pt" o:ole="">
            <v:imagedata r:id="rId23" o:title=""/>
          </v:shape>
          <o:OLEObject Type="Embed" ProgID="Word.Document.12" ShapeID="_x0000_i1026" DrawAspect="Icon" ObjectID="_1595083068" r:id="rId27">
            <o:FieldCodes>\s</o:FieldCodes>
          </o:OLEObject>
        </w:object>
      </w:r>
    </w:p>
    <w:p w14:paraId="7CC6DB8C" w14:textId="0C6CA700" w:rsidR="003A339B" w:rsidRPr="003A339B" w:rsidRDefault="00144420" w:rsidP="003A339B">
      <w:pPr>
        <w:pStyle w:val="BodyText"/>
        <w:rPr>
          <w:color w:val="000000" w:themeColor="text1"/>
        </w:rPr>
      </w:pPr>
      <w:commentRangeStart w:id="86"/>
      <w:r>
        <w:rPr>
          <w:color w:val="000000" w:themeColor="text1"/>
          <w:spacing w:val="2"/>
          <w:szCs w:val="24"/>
        </w:rPr>
        <w:t>This document</w:t>
      </w:r>
      <w:r w:rsidR="003A339B" w:rsidRPr="003A339B">
        <w:rPr>
          <w:color w:val="000000" w:themeColor="text1"/>
        </w:rPr>
        <w:t xml:space="preserve"> contains XML based messaging guidelines that were defined for SOAP services. From a consistency perspective, continuing these guidelines for RESTful based services would be beneficial. </w:t>
      </w:r>
      <w:commentRangeEnd w:id="86"/>
      <w:r w:rsidR="00A94F7C">
        <w:rPr>
          <w:rStyle w:val="CommentReference"/>
        </w:rPr>
        <w:commentReference w:id="86"/>
      </w:r>
    </w:p>
    <w:p w14:paraId="14EEAAD5" w14:textId="77777777" w:rsidR="00455EF9" w:rsidRDefault="00455EF9" w:rsidP="00455EF9">
      <w:pPr>
        <w:rPr>
          <w:sz w:val="24"/>
          <w:szCs w:val="20"/>
        </w:rPr>
      </w:pPr>
      <w:r>
        <w:br w:type="page"/>
      </w:r>
    </w:p>
    <w:p w14:paraId="231C77EF" w14:textId="77777777" w:rsidR="00455EF9" w:rsidRDefault="00455EF9" w:rsidP="004E409F">
      <w:pPr>
        <w:pStyle w:val="Heading4"/>
      </w:pPr>
      <w:bookmarkStart w:id="87" w:name="_Toc517966846"/>
      <w:bookmarkStart w:id="88" w:name="_Toc517969145"/>
      <w:bookmarkStart w:id="89" w:name="_Toc518055994"/>
      <w:bookmarkStart w:id="90" w:name="_Toc519761257"/>
      <w:commentRangeStart w:id="91"/>
      <w:r>
        <w:lastRenderedPageBreak/>
        <w:t>Enterprise Shared Services Fault Model</w:t>
      </w:r>
      <w:bookmarkEnd w:id="87"/>
      <w:bookmarkEnd w:id="88"/>
      <w:bookmarkEnd w:id="89"/>
      <w:bookmarkEnd w:id="90"/>
      <w:commentRangeEnd w:id="91"/>
      <w:r w:rsidR="00A94F7C">
        <w:rPr>
          <w:rStyle w:val="CommentReference"/>
          <w:rFonts w:ascii="Times New Roman" w:hAnsi="Times New Roman" w:cs="Times New Roman"/>
          <w:b w:val="0"/>
          <w:kern w:val="0"/>
        </w:rPr>
        <w:commentReference w:id="91"/>
      </w:r>
    </w:p>
    <w:p w14:paraId="1631DB67" w14:textId="7E22F239" w:rsidR="00455EF9" w:rsidRDefault="00455EF9" w:rsidP="00455EF9">
      <w:pPr>
        <w:pStyle w:val="Caption"/>
        <w:rPr>
          <w:rFonts w:eastAsia="ヒラギノ角ゴ Pro W3"/>
          <w:noProof/>
          <w:color w:val="000000"/>
        </w:rPr>
      </w:pPr>
      <w:bookmarkStart w:id="92" w:name="_Toc367789949"/>
      <w:bookmarkStart w:id="93" w:name="_Toc517969178"/>
      <w:bookmarkStart w:id="94" w:name="_Toc518056022"/>
      <w:bookmarkStart w:id="95" w:name="_Toc519761281"/>
      <w:r>
        <w:t xml:space="preserve">Figure </w:t>
      </w:r>
      <w:r>
        <w:rPr>
          <w:noProof/>
        </w:rPr>
        <w:fldChar w:fldCharType="begin"/>
      </w:r>
      <w:r>
        <w:rPr>
          <w:noProof/>
        </w:rPr>
        <w:instrText xml:space="preserve"> SEQ Figure \* ARABIC </w:instrText>
      </w:r>
      <w:r>
        <w:rPr>
          <w:noProof/>
        </w:rPr>
        <w:fldChar w:fldCharType="separate"/>
      </w:r>
      <w:r w:rsidR="007C2E4B">
        <w:rPr>
          <w:noProof/>
        </w:rPr>
        <w:t>1</w:t>
      </w:r>
      <w:r>
        <w:rPr>
          <w:noProof/>
        </w:rPr>
        <w:fldChar w:fldCharType="end"/>
      </w:r>
      <w:r>
        <w:t xml:space="preserve">  ESS Fault </w:t>
      </w:r>
      <w:bookmarkEnd w:id="92"/>
      <w:r>
        <w:t>Model</w:t>
      </w:r>
      <w:bookmarkEnd w:id="93"/>
      <w:bookmarkEnd w:id="94"/>
      <w:bookmarkEnd w:id="95"/>
    </w:p>
    <w:p w14:paraId="11BAAE27" w14:textId="628E8D31" w:rsidR="00455EF9" w:rsidRDefault="00444A4F" w:rsidP="00455EF9">
      <w:pPr>
        <w:pStyle w:val="BodyText"/>
        <w:pBdr>
          <w:top w:val="single" w:sz="4" w:space="1" w:color="auto"/>
          <w:left w:val="single" w:sz="4" w:space="4" w:color="auto"/>
          <w:bottom w:val="single" w:sz="4" w:space="1" w:color="auto"/>
          <w:right w:val="single" w:sz="4" w:space="0" w:color="auto"/>
        </w:pBdr>
        <w:ind w:left="3150" w:right="2880"/>
      </w:pPr>
      <w:r>
        <w:object w:dxaOrig="2724" w:dyaOrig="2058" w14:anchorId="1D79BE84">
          <v:shape id="_x0000_i1027" type="#_x0000_t75" style="width:203.25pt;height:153.75pt" o:ole="">
            <v:imagedata r:id="rId28" o:title=""/>
          </v:shape>
          <o:OLEObject Type="Embed" ProgID="Visio.Drawing.11" ShapeID="_x0000_i1027" DrawAspect="Content" ObjectID="_1595083069" r:id="rId29"/>
        </w:object>
      </w:r>
    </w:p>
    <w:p w14:paraId="41B7B654" w14:textId="77777777" w:rsidR="00455EF9" w:rsidRDefault="00455EF9" w:rsidP="00455EF9">
      <w:pPr>
        <w:rPr>
          <w:rFonts w:eastAsia="ヒラギノ角ゴ Pro W3"/>
          <w:noProof/>
        </w:rPr>
      </w:pPr>
      <w:commentRangeStart w:id="96"/>
      <w:r>
        <w:rPr>
          <w:rFonts w:eastAsia="ヒラギノ角ゴ Pro W3"/>
          <w:noProof/>
        </w:rPr>
        <w:t>The format and encoding of faults varies with the protocol and transport, but the meaning of the following information will be consistent across all interfaces.</w:t>
      </w:r>
      <w:commentRangeEnd w:id="96"/>
      <w:r w:rsidR="007B173A">
        <w:rPr>
          <w:rStyle w:val="CommentReference"/>
        </w:rPr>
        <w:commentReference w:id="96"/>
      </w:r>
    </w:p>
    <w:p w14:paraId="3FDA9C24" w14:textId="1650A4D2" w:rsidR="00455EF9" w:rsidRPr="00BA6522" w:rsidRDefault="00455EF9" w:rsidP="00455EF9">
      <w:pPr>
        <w:pStyle w:val="Caption"/>
      </w:pPr>
      <w:bookmarkStart w:id="97" w:name="_Toc517969175"/>
      <w:bookmarkStart w:id="98" w:name="_Toc518056018"/>
      <w:bookmarkStart w:id="99" w:name="_Toc519761279"/>
      <w:r>
        <w:t xml:space="preserve">Table </w:t>
      </w:r>
      <w:r>
        <w:rPr>
          <w:noProof/>
        </w:rPr>
        <w:fldChar w:fldCharType="begin"/>
      </w:r>
      <w:r>
        <w:rPr>
          <w:noProof/>
        </w:rPr>
        <w:instrText xml:space="preserve"> SEQ Table \* ARABIC </w:instrText>
      </w:r>
      <w:r>
        <w:rPr>
          <w:noProof/>
        </w:rPr>
        <w:fldChar w:fldCharType="separate"/>
      </w:r>
      <w:r w:rsidR="007C2E4B">
        <w:rPr>
          <w:noProof/>
        </w:rPr>
        <w:t>1</w:t>
      </w:r>
      <w:r>
        <w:rPr>
          <w:noProof/>
        </w:rPr>
        <w:fldChar w:fldCharType="end"/>
      </w:r>
      <w:r>
        <w:t>: ESS Fault Description Table</w:t>
      </w:r>
      <w:bookmarkEnd w:id="97"/>
      <w:bookmarkEnd w:id="98"/>
      <w:bookmarkEnd w:id="99"/>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0"/>
        <w:gridCol w:w="810"/>
        <w:gridCol w:w="1188"/>
        <w:gridCol w:w="2142"/>
        <w:gridCol w:w="4068"/>
      </w:tblGrid>
      <w:tr w:rsidR="00455EF9" w:rsidRPr="00EC12C1" w14:paraId="6C05FBB3" w14:textId="77777777" w:rsidTr="00ED2B58">
        <w:trPr>
          <w:trHeight w:val="350"/>
          <w:tblHeader/>
        </w:trPr>
        <w:tc>
          <w:tcPr>
            <w:tcW w:w="1080" w:type="dxa"/>
            <w:shd w:val="clear" w:color="auto" w:fill="EEECE1" w:themeFill="background2"/>
            <w:vAlign w:val="center"/>
          </w:tcPr>
          <w:p w14:paraId="40A4F2EF" w14:textId="77777777" w:rsidR="00455EF9" w:rsidRPr="00B87380" w:rsidRDefault="00455EF9" w:rsidP="00ED2B58">
            <w:pPr>
              <w:jc w:val="center"/>
              <w:rPr>
                <w:b/>
              </w:rPr>
            </w:pPr>
            <w:r w:rsidRPr="00B87380">
              <w:rPr>
                <w:b/>
              </w:rPr>
              <w:t>Element</w:t>
            </w:r>
          </w:p>
        </w:tc>
        <w:tc>
          <w:tcPr>
            <w:tcW w:w="810" w:type="dxa"/>
            <w:shd w:val="clear" w:color="auto" w:fill="EEECE1" w:themeFill="background2"/>
            <w:vAlign w:val="center"/>
          </w:tcPr>
          <w:p w14:paraId="13089D35" w14:textId="77777777" w:rsidR="00455EF9" w:rsidRPr="00B87380" w:rsidRDefault="00455EF9" w:rsidP="00ED2B58">
            <w:pPr>
              <w:jc w:val="center"/>
              <w:rPr>
                <w:b/>
              </w:rPr>
            </w:pPr>
            <w:r w:rsidRPr="00B87380">
              <w:rPr>
                <w:b/>
              </w:rPr>
              <w:t>Type</w:t>
            </w:r>
          </w:p>
        </w:tc>
        <w:tc>
          <w:tcPr>
            <w:tcW w:w="1188" w:type="dxa"/>
            <w:shd w:val="clear" w:color="auto" w:fill="EEECE1" w:themeFill="background2"/>
            <w:vAlign w:val="center"/>
          </w:tcPr>
          <w:p w14:paraId="4C83C0B0" w14:textId="77777777" w:rsidR="00455EF9" w:rsidRPr="00B87380" w:rsidRDefault="00455EF9" w:rsidP="00ED2B58">
            <w:pPr>
              <w:jc w:val="center"/>
              <w:rPr>
                <w:b/>
              </w:rPr>
            </w:pPr>
            <w:r w:rsidRPr="00B87380">
              <w:rPr>
                <w:b/>
              </w:rPr>
              <w:t>Required</w:t>
            </w:r>
          </w:p>
        </w:tc>
        <w:tc>
          <w:tcPr>
            <w:tcW w:w="2142" w:type="dxa"/>
            <w:shd w:val="clear" w:color="auto" w:fill="EEECE1" w:themeFill="background2"/>
            <w:vAlign w:val="center"/>
          </w:tcPr>
          <w:p w14:paraId="7583EFE2" w14:textId="77777777" w:rsidR="00455EF9" w:rsidRPr="00B87380" w:rsidRDefault="00455EF9" w:rsidP="00ED2B58">
            <w:pPr>
              <w:jc w:val="center"/>
              <w:rPr>
                <w:b/>
              </w:rPr>
            </w:pPr>
            <w:r w:rsidRPr="00B87380">
              <w:rPr>
                <w:b/>
              </w:rPr>
              <w:t>Example</w:t>
            </w:r>
          </w:p>
        </w:tc>
        <w:tc>
          <w:tcPr>
            <w:tcW w:w="4068" w:type="dxa"/>
            <w:shd w:val="clear" w:color="auto" w:fill="EEECE1" w:themeFill="background2"/>
            <w:vAlign w:val="center"/>
          </w:tcPr>
          <w:p w14:paraId="6196AA09" w14:textId="77777777" w:rsidR="00455EF9" w:rsidRPr="00B87380" w:rsidRDefault="00455EF9" w:rsidP="00ED2B58">
            <w:pPr>
              <w:jc w:val="center"/>
              <w:rPr>
                <w:rFonts w:ascii="Calibri" w:hAnsi="Calibri" w:cs="Arial"/>
                <w:b/>
              </w:rPr>
            </w:pPr>
            <w:r w:rsidRPr="00B87380">
              <w:rPr>
                <w:b/>
              </w:rPr>
              <w:t>Description</w:t>
            </w:r>
          </w:p>
        </w:tc>
      </w:tr>
      <w:tr w:rsidR="00455EF9" w:rsidRPr="00EC12C1" w14:paraId="137E7450" w14:textId="77777777" w:rsidTr="00ED2B58">
        <w:tc>
          <w:tcPr>
            <w:tcW w:w="1080" w:type="dxa"/>
          </w:tcPr>
          <w:p w14:paraId="3C95F977" w14:textId="77777777" w:rsidR="00455EF9" w:rsidRPr="00EC12C1" w:rsidRDefault="00455EF9" w:rsidP="00ED2B58">
            <w:r>
              <w:t>code</w:t>
            </w:r>
          </w:p>
        </w:tc>
        <w:tc>
          <w:tcPr>
            <w:tcW w:w="810" w:type="dxa"/>
          </w:tcPr>
          <w:p w14:paraId="60901262" w14:textId="77777777" w:rsidR="00455EF9" w:rsidRPr="00EC12C1" w:rsidRDefault="00455EF9" w:rsidP="00ED2B58">
            <w:r>
              <w:t>String</w:t>
            </w:r>
          </w:p>
        </w:tc>
        <w:tc>
          <w:tcPr>
            <w:tcW w:w="1188" w:type="dxa"/>
          </w:tcPr>
          <w:p w14:paraId="121E36BC" w14:textId="77777777" w:rsidR="00455EF9" w:rsidRDefault="00455EF9" w:rsidP="00ED2B58">
            <w:pPr>
              <w:jc w:val="center"/>
            </w:pPr>
            <w:r>
              <w:t>Yes</w:t>
            </w:r>
          </w:p>
        </w:tc>
        <w:tc>
          <w:tcPr>
            <w:tcW w:w="2142" w:type="dxa"/>
            <w:shd w:val="clear" w:color="auto" w:fill="auto"/>
          </w:tcPr>
          <w:p w14:paraId="2C268AD0" w14:textId="77777777" w:rsidR="00455EF9" w:rsidRPr="00EC12C1" w:rsidRDefault="00455EF9" w:rsidP="00ED2B58">
            <w:r>
              <w:t>404</w:t>
            </w:r>
          </w:p>
        </w:tc>
        <w:tc>
          <w:tcPr>
            <w:tcW w:w="4068" w:type="dxa"/>
            <w:shd w:val="clear" w:color="auto" w:fill="auto"/>
          </w:tcPr>
          <w:p w14:paraId="5DA81019" w14:textId="19B4BF0F" w:rsidR="00455EF9" w:rsidRPr="00EC12C1" w:rsidRDefault="00455EF9" w:rsidP="00ED2B58">
            <w:pPr>
              <w:rPr>
                <w:rFonts w:ascii="Calibri" w:hAnsi="Calibri" w:cs="Arial"/>
              </w:rPr>
            </w:pPr>
            <w:r>
              <w:t xml:space="preserve">A descriptor of the fault </w:t>
            </w:r>
            <w:proofErr w:type="gramStart"/>
            <w:r>
              <w:t>condition, and</w:t>
            </w:r>
            <w:proofErr w:type="gramEnd"/>
            <w:r>
              <w:t xml:space="preserve"> generated by the service. It could be an application generated error code or it could map to the HTTP Response Code Guidelines detailed in </w:t>
            </w:r>
            <w:r>
              <w:rPr>
                <w:b/>
              </w:rPr>
              <w:t>S</w:t>
            </w:r>
            <w:r w:rsidRPr="00400B3C">
              <w:rPr>
                <w:b/>
              </w:rPr>
              <w:t xml:space="preserve">ection </w:t>
            </w:r>
            <w:r w:rsidRPr="00400B3C">
              <w:rPr>
                <w:b/>
              </w:rPr>
              <w:fldChar w:fldCharType="begin"/>
            </w:r>
            <w:r w:rsidRPr="00400B3C">
              <w:rPr>
                <w:b/>
              </w:rPr>
              <w:instrText xml:space="preserve"> REF _Ref517689080 \r \h </w:instrText>
            </w:r>
            <w:r>
              <w:rPr>
                <w:b/>
              </w:rPr>
              <w:instrText xml:space="preserve"> \* MERGEFORMAT </w:instrText>
            </w:r>
            <w:r w:rsidRPr="00400B3C">
              <w:rPr>
                <w:b/>
              </w:rPr>
            </w:r>
            <w:r w:rsidRPr="00400B3C">
              <w:rPr>
                <w:b/>
              </w:rPr>
              <w:fldChar w:fldCharType="separate"/>
            </w:r>
            <w:r w:rsidR="007C2E4B">
              <w:rPr>
                <w:bCs/>
              </w:rPr>
              <w:t>Error! Reference source not found.</w:t>
            </w:r>
            <w:r w:rsidRPr="00400B3C">
              <w:rPr>
                <w:b/>
              </w:rPr>
              <w:fldChar w:fldCharType="end"/>
            </w:r>
            <w:r>
              <w:t xml:space="preserve"> above.</w:t>
            </w:r>
          </w:p>
        </w:tc>
      </w:tr>
      <w:tr w:rsidR="00455EF9" w:rsidRPr="00EC12C1" w14:paraId="72A56EF8" w14:textId="77777777" w:rsidTr="00ED2B58">
        <w:tc>
          <w:tcPr>
            <w:tcW w:w="1080" w:type="dxa"/>
          </w:tcPr>
          <w:p w14:paraId="7540E3BF" w14:textId="77777777" w:rsidR="00455EF9" w:rsidRDefault="00455EF9" w:rsidP="00ED2B58">
            <w:r>
              <w:t>text</w:t>
            </w:r>
          </w:p>
        </w:tc>
        <w:tc>
          <w:tcPr>
            <w:tcW w:w="810" w:type="dxa"/>
          </w:tcPr>
          <w:p w14:paraId="556E098D" w14:textId="77777777" w:rsidR="00455EF9" w:rsidRDefault="00455EF9" w:rsidP="00ED2B58">
            <w:r>
              <w:t>String</w:t>
            </w:r>
          </w:p>
        </w:tc>
        <w:tc>
          <w:tcPr>
            <w:tcW w:w="1188" w:type="dxa"/>
          </w:tcPr>
          <w:p w14:paraId="7971471A" w14:textId="77777777" w:rsidR="00455EF9" w:rsidRDefault="00455EF9" w:rsidP="00ED2B58">
            <w:pPr>
              <w:jc w:val="center"/>
            </w:pPr>
            <w:r>
              <w:t>Yes</w:t>
            </w:r>
          </w:p>
        </w:tc>
        <w:tc>
          <w:tcPr>
            <w:tcW w:w="2142" w:type="dxa"/>
            <w:shd w:val="clear" w:color="auto" w:fill="auto"/>
          </w:tcPr>
          <w:p w14:paraId="09C1AB55" w14:textId="77777777" w:rsidR="00455EF9" w:rsidRPr="00EC12C1" w:rsidRDefault="00455EF9" w:rsidP="00ED2B58">
            <w:r>
              <w:t>Not Found</w:t>
            </w:r>
          </w:p>
        </w:tc>
        <w:tc>
          <w:tcPr>
            <w:tcW w:w="4068" w:type="dxa"/>
            <w:shd w:val="clear" w:color="auto" w:fill="auto"/>
          </w:tcPr>
          <w:p w14:paraId="65D68B28" w14:textId="3D994C75" w:rsidR="00455EF9" w:rsidRPr="00EC12C1" w:rsidRDefault="00455EF9" w:rsidP="00ED2B58">
            <w:pPr>
              <w:rPr>
                <w:rFonts w:ascii="Calibri" w:hAnsi="Calibri" w:cs="Arial"/>
              </w:rPr>
            </w:pPr>
            <w:r>
              <w:t xml:space="preserve">A textual description of the fault </w:t>
            </w:r>
            <w:proofErr w:type="gramStart"/>
            <w:r>
              <w:t>condition, and</w:t>
            </w:r>
            <w:proofErr w:type="gramEnd"/>
            <w:r>
              <w:t xml:space="preserve"> generated by the service. It could map to the HTTP Response Code Guidelines detailed in </w:t>
            </w:r>
            <w:r>
              <w:rPr>
                <w:b/>
              </w:rPr>
              <w:t>S</w:t>
            </w:r>
            <w:r w:rsidRPr="00400B3C">
              <w:rPr>
                <w:b/>
              </w:rPr>
              <w:t xml:space="preserve">ection </w:t>
            </w:r>
            <w:r w:rsidRPr="00400B3C">
              <w:rPr>
                <w:b/>
              </w:rPr>
              <w:fldChar w:fldCharType="begin"/>
            </w:r>
            <w:r w:rsidRPr="00400B3C">
              <w:rPr>
                <w:b/>
              </w:rPr>
              <w:instrText xml:space="preserve"> REF _Ref517689080 \r \h </w:instrText>
            </w:r>
            <w:r>
              <w:rPr>
                <w:b/>
              </w:rPr>
              <w:instrText xml:space="preserve"> \* MERGEFORMAT </w:instrText>
            </w:r>
            <w:r w:rsidRPr="00400B3C">
              <w:rPr>
                <w:b/>
              </w:rPr>
            </w:r>
            <w:r w:rsidRPr="00400B3C">
              <w:rPr>
                <w:b/>
              </w:rPr>
              <w:fldChar w:fldCharType="separate"/>
            </w:r>
            <w:r w:rsidR="007C2E4B">
              <w:rPr>
                <w:bCs/>
              </w:rPr>
              <w:t>Error! Reference source not found.</w:t>
            </w:r>
            <w:r w:rsidRPr="00400B3C">
              <w:rPr>
                <w:b/>
              </w:rPr>
              <w:fldChar w:fldCharType="end"/>
            </w:r>
            <w:r>
              <w:t xml:space="preserve"> above.</w:t>
            </w:r>
          </w:p>
        </w:tc>
      </w:tr>
      <w:tr w:rsidR="00455EF9" w:rsidRPr="00EC12C1" w14:paraId="467A088C" w14:textId="77777777" w:rsidTr="00ED2B58">
        <w:tc>
          <w:tcPr>
            <w:tcW w:w="1080" w:type="dxa"/>
          </w:tcPr>
          <w:p w14:paraId="4F9F2072" w14:textId="77777777" w:rsidR="00455EF9" w:rsidRPr="00EC12C1" w:rsidRDefault="00455EF9" w:rsidP="00ED2B58">
            <w:proofErr w:type="spellStart"/>
            <w:r>
              <w:t>essCode</w:t>
            </w:r>
            <w:proofErr w:type="spellEnd"/>
          </w:p>
        </w:tc>
        <w:tc>
          <w:tcPr>
            <w:tcW w:w="810" w:type="dxa"/>
          </w:tcPr>
          <w:p w14:paraId="26AC9519" w14:textId="77777777" w:rsidR="00455EF9" w:rsidRPr="00EC12C1" w:rsidRDefault="00455EF9" w:rsidP="00ED2B58">
            <w:r>
              <w:t>String</w:t>
            </w:r>
          </w:p>
        </w:tc>
        <w:tc>
          <w:tcPr>
            <w:tcW w:w="1188" w:type="dxa"/>
          </w:tcPr>
          <w:p w14:paraId="45E0B833" w14:textId="77777777" w:rsidR="00455EF9" w:rsidRDefault="00455EF9" w:rsidP="00ED2B58">
            <w:pPr>
              <w:jc w:val="center"/>
            </w:pPr>
            <w:r>
              <w:t>Yes</w:t>
            </w:r>
          </w:p>
        </w:tc>
        <w:tc>
          <w:tcPr>
            <w:tcW w:w="2142" w:type="dxa"/>
            <w:shd w:val="clear" w:color="auto" w:fill="auto"/>
          </w:tcPr>
          <w:p w14:paraId="59074761" w14:textId="77777777" w:rsidR="00455EF9" w:rsidRPr="00EC12C1" w:rsidRDefault="00455EF9" w:rsidP="00ED2B58">
            <w:proofErr w:type="spellStart"/>
            <w:proofErr w:type="gramStart"/>
            <w:r>
              <w:t>gov.va.ess.fault.io.ResourceNotFound</w:t>
            </w:r>
            <w:proofErr w:type="spellEnd"/>
            <w:proofErr w:type="gramEnd"/>
          </w:p>
        </w:tc>
        <w:tc>
          <w:tcPr>
            <w:tcW w:w="4068" w:type="dxa"/>
            <w:shd w:val="clear" w:color="auto" w:fill="auto"/>
          </w:tcPr>
          <w:p w14:paraId="074A3FB0" w14:textId="77777777" w:rsidR="00455EF9" w:rsidRPr="00EC12C1" w:rsidRDefault="00455EF9" w:rsidP="00ED2B58">
            <w:pPr>
              <w:rPr>
                <w:rFonts w:ascii="Calibri" w:hAnsi="Calibri" w:cs="Arial"/>
              </w:rPr>
            </w:pPr>
            <w:r>
              <w:t xml:space="preserve">A code representing the mapping of the fault condition a representative taxonomy. The taxonomy included in the </w:t>
            </w:r>
            <w:r>
              <w:rPr>
                <w:spacing w:val="2"/>
              </w:rPr>
              <w:t>(E</w:t>
            </w:r>
            <w:r w:rsidRPr="00E538C5">
              <w:rPr>
                <w:spacing w:val="2"/>
              </w:rPr>
              <w:t>SS</w:t>
            </w:r>
            <w:r>
              <w:rPr>
                <w:spacing w:val="2"/>
              </w:rPr>
              <w:t>)</w:t>
            </w:r>
            <w:r w:rsidRPr="00E538C5">
              <w:rPr>
                <w:spacing w:val="2"/>
              </w:rPr>
              <w:t xml:space="preserve"> Exception Handling Guidelines document</w:t>
            </w:r>
            <w:r>
              <w:rPr>
                <w:spacing w:val="2"/>
              </w:rPr>
              <w:t xml:space="preserve"> – Appendix B may be a candidate.</w:t>
            </w:r>
          </w:p>
        </w:tc>
      </w:tr>
      <w:tr w:rsidR="00455EF9" w:rsidRPr="00EC12C1" w14:paraId="7CA1DDF9" w14:textId="77777777" w:rsidTr="00ED2B58">
        <w:tc>
          <w:tcPr>
            <w:tcW w:w="1080" w:type="dxa"/>
          </w:tcPr>
          <w:p w14:paraId="52A6B2E2" w14:textId="77777777" w:rsidR="00455EF9" w:rsidRPr="00A40E84" w:rsidRDefault="00455EF9" w:rsidP="00ED2B58">
            <w:proofErr w:type="spellStart"/>
            <w:r>
              <w:t>ess</w:t>
            </w:r>
            <w:r w:rsidRPr="00A40E84">
              <w:t>Text</w:t>
            </w:r>
            <w:proofErr w:type="spellEnd"/>
          </w:p>
        </w:tc>
        <w:tc>
          <w:tcPr>
            <w:tcW w:w="810" w:type="dxa"/>
          </w:tcPr>
          <w:p w14:paraId="602961A4" w14:textId="77777777" w:rsidR="00455EF9" w:rsidRDefault="00455EF9" w:rsidP="00ED2B58">
            <w:r>
              <w:t>String</w:t>
            </w:r>
          </w:p>
        </w:tc>
        <w:tc>
          <w:tcPr>
            <w:tcW w:w="1188" w:type="dxa"/>
          </w:tcPr>
          <w:p w14:paraId="2E93ACBE" w14:textId="77777777" w:rsidR="00455EF9" w:rsidRDefault="00455EF9" w:rsidP="00ED2B58">
            <w:pPr>
              <w:jc w:val="center"/>
            </w:pPr>
            <w:r>
              <w:t>No</w:t>
            </w:r>
          </w:p>
        </w:tc>
        <w:tc>
          <w:tcPr>
            <w:tcW w:w="2142" w:type="dxa"/>
            <w:shd w:val="clear" w:color="auto" w:fill="auto"/>
          </w:tcPr>
          <w:p w14:paraId="7256B888" w14:textId="77777777" w:rsidR="00455EF9" w:rsidRDefault="00455EF9" w:rsidP="00ED2B58">
            <w:r>
              <w:t>“Unable to locate resource XXX”</w:t>
            </w:r>
          </w:p>
        </w:tc>
        <w:tc>
          <w:tcPr>
            <w:tcW w:w="4068" w:type="dxa"/>
            <w:shd w:val="clear" w:color="auto" w:fill="auto"/>
          </w:tcPr>
          <w:p w14:paraId="03F22C80" w14:textId="77777777" w:rsidR="00455EF9" w:rsidRDefault="00455EF9" w:rsidP="00ED2B58">
            <w:pPr>
              <w:rPr>
                <w:rFonts w:ascii="Calibri" w:hAnsi="Calibri" w:cs="Arial"/>
              </w:rPr>
            </w:pPr>
            <w:r>
              <w:t xml:space="preserve">A user interface friendly text description of the fault condition.  The service generating the fault may populate this field.  </w:t>
            </w:r>
          </w:p>
        </w:tc>
      </w:tr>
      <w:tr w:rsidR="00455EF9" w:rsidRPr="00EC12C1" w14:paraId="1E840ECE" w14:textId="77777777" w:rsidTr="00ED2B58">
        <w:tc>
          <w:tcPr>
            <w:tcW w:w="1080" w:type="dxa"/>
          </w:tcPr>
          <w:p w14:paraId="68CD917D" w14:textId="77777777" w:rsidR="00455EF9" w:rsidRDefault="00455EF9" w:rsidP="00ED2B58">
            <w:r>
              <w:t>nested Fault</w:t>
            </w:r>
          </w:p>
        </w:tc>
        <w:tc>
          <w:tcPr>
            <w:tcW w:w="810" w:type="dxa"/>
          </w:tcPr>
          <w:p w14:paraId="31536850" w14:textId="77777777" w:rsidR="00455EF9" w:rsidRDefault="00455EF9" w:rsidP="00ED2B58">
            <w:r>
              <w:t>ESS Fault</w:t>
            </w:r>
          </w:p>
        </w:tc>
        <w:tc>
          <w:tcPr>
            <w:tcW w:w="1188" w:type="dxa"/>
          </w:tcPr>
          <w:p w14:paraId="67D5A139" w14:textId="77777777" w:rsidR="00455EF9" w:rsidRDefault="00455EF9" w:rsidP="00ED2B58">
            <w:pPr>
              <w:jc w:val="center"/>
            </w:pPr>
            <w:r>
              <w:t>No</w:t>
            </w:r>
          </w:p>
        </w:tc>
        <w:tc>
          <w:tcPr>
            <w:tcW w:w="2142" w:type="dxa"/>
            <w:shd w:val="clear" w:color="auto" w:fill="auto"/>
          </w:tcPr>
          <w:p w14:paraId="0996F196" w14:textId="77777777" w:rsidR="00455EF9" w:rsidRDefault="00455EF9" w:rsidP="00ED2B58">
            <w:r>
              <w:t>See JSON example below</w:t>
            </w:r>
          </w:p>
        </w:tc>
        <w:tc>
          <w:tcPr>
            <w:tcW w:w="4068" w:type="dxa"/>
            <w:shd w:val="clear" w:color="auto" w:fill="auto"/>
          </w:tcPr>
          <w:p w14:paraId="7EBEADDA" w14:textId="77777777" w:rsidR="00455EF9" w:rsidRDefault="00455EF9" w:rsidP="00ED2B58">
            <w:pPr>
              <w:rPr>
                <w:rFonts w:ascii="Calibri" w:hAnsi="Calibri" w:cs="Arial"/>
              </w:rPr>
            </w:pPr>
            <w:r>
              <w:t>Nested structure of faults bubbled up from lower in the chain of service calls.</w:t>
            </w:r>
          </w:p>
          <w:p w14:paraId="74208465" w14:textId="77777777" w:rsidR="00455EF9" w:rsidRDefault="00455EF9" w:rsidP="00ED2B58">
            <w:pPr>
              <w:rPr>
                <w:rFonts w:ascii="Calibri" w:hAnsi="Calibri" w:cs="Arial"/>
              </w:rPr>
            </w:pPr>
            <w:r>
              <w:t>Must be populated if fault is triggered by another fault.  Is not populated if fault is triggered by an internal exception.</w:t>
            </w:r>
          </w:p>
        </w:tc>
      </w:tr>
    </w:tbl>
    <w:p w14:paraId="4B38AEE8" w14:textId="77777777" w:rsidR="00455EF9" w:rsidRDefault="00455EF9" w:rsidP="00455EF9">
      <w:pPr>
        <w:rPr>
          <w:rFonts w:eastAsia="ヒラギノ角ゴ Pro W3"/>
        </w:rPr>
      </w:pPr>
    </w:p>
    <w:p w14:paraId="589ACB5A" w14:textId="77777777" w:rsidR="00455EF9" w:rsidRDefault="00455EF9" w:rsidP="00455EF9">
      <w:pPr>
        <w:rPr>
          <w:rFonts w:eastAsia="ヒラギノ角ゴ Pro W3"/>
        </w:rPr>
      </w:pPr>
      <w:r>
        <w:rPr>
          <w:rFonts w:eastAsia="ヒラギノ角ゴ Pro W3"/>
        </w:rPr>
        <w:t>The following example contains a minimized set of HTTP Response Message Header name-value pair parameters. The JSON response is contained in the HTTP Response Message body.</w:t>
      </w:r>
    </w:p>
    <w:p w14:paraId="45782A11" w14:textId="77777777" w:rsidR="00455EF9" w:rsidRDefault="00455EF9" w:rsidP="00455EF9">
      <w:pPr>
        <w:rPr>
          <w:rFonts w:eastAsia="ヒラギノ角ゴ Pro W3"/>
        </w:rPr>
      </w:pPr>
      <w:r>
        <w:rPr>
          <w:rFonts w:eastAsia="ヒラギノ角ゴ Pro W3"/>
        </w:rPr>
        <w:br w:type="page"/>
      </w:r>
    </w:p>
    <w:p w14:paraId="2DF29702" w14:textId="78794785" w:rsidR="00455EF9" w:rsidRDefault="00455EF9" w:rsidP="00455EF9">
      <w:pPr>
        <w:pStyle w:val="Caption"/>
      </w:pPr>
      <w:bookmarkStart w:id="100" w:name="_Toc517969179"/>
      <w:bookmarkStart w:id="101" w:name="_Toc518056023"/>
      <w:bookmarkStart w:id="102" w:name="_Toc519761282"/>
      <w:r>
        <w:lastRenderedPageBreak/>
        <w:t xml:space="preserve">Figure </w:t>
      </w:r>
      <w:r>
        <w:rPr>
          <w:noProof/>
        </w:rPr>
        <w:fldChar w:fldCharType="begin"/>
      </w:r>
      <w:r>
        <w:rPr>
          <w:noProof/>
        </w:rPr>
        <w:instrText xml:space="preserve"> SEQ Figure \* ARABIC </w:instrText>
      </w:r>
      <w:r>
        <w:rPr>
          <w:noProof/>
        </w:rPr>
        <w:fldChar w:fldCharType="separate"/>
      </w:r>
      <w:r w:rsidR="007C2E4B">
        <w:rPr>
          <w:noProof/>
        </w:rPr>
        <w:t>2</w:t>
      </w:r>
      <w:r>
        <w:rPr>
          <w:noProof/>
        </w:rPr>
        <w:fldChar w:fldCharType="end"/>
      </w:r>
      <w:r>
        <w:t xml:space="preserve">  ESS Fault Example</w:t>
      </w:r>
      <w:bookmarkEnd w:id="100"/>
      <w:bookmarkEnd w:id="101"/>
      <w:bookmarkEnd w:id="102"/>
    </w:p>
    <w:p w14:paraId="38EEB840" w14:textId="77777777" w:rsidR="00C55A8C" w:rsidRDefault="00C55A8C" w:rsidP="005C1126">
      <w:pPr>
        <w:pStyle w:val="BodyText"/>
        <w:pBdr>
          <w:top w:val="single" w:sz="4" w:space="1" w:color="auto"/>
          <w:left w:val="single" w:sz="4" w:space="4" w:color="auto"/>
          <w:bottom w:val="single" w:sz="4" w:space="1" w:color="auto"/>
          <w:right w:val="single" w:sz="4" w:space="4" w:color="auto"/>
        </w:pBdr>
        <w:spacing w:before="0" w:after="0"/>
      </w:pPr>
      <w:r>
        <w:t>{</w:t>
      </w:r>
    </w:p>
    <w:p w14:paraId="391F3622" w14:textId="77777777" w:rsidR="00C55A8C" w:rsidRDefault="00C55A8C" w:rsidP="005C1126">
      <w:pPr>
        <w:pStyle w:val="BodyText"/>
        <w:pBdr>
          <w:top w:val="single" w:sz="4" w:space="1" w:color="auto"/>
          <w:left w:val="single" w:sz="4" w:space="4" w:color="auto"/>
          <w:bottom w:val="single" w:sz="4" w:space="1" w:color="auto"/>
          <w:right w:val="single" w:sz="4" w:space="4" w:color="auto"/>
        </w:pBdr>
        <w:spacing w:before="0" w:after="0"/>
      </w:pPr>
      <w:r>
        <w:tab/>
        <w:t>"</w:t>
      </w:r>
      <w:proofErr w:type="spellStart"/>
      <w:r>
        <w:t>ESSFault</w:t>
      </w:r>
      <w:proofErr w:type="spellEnd"/>
      <w:r>
        <w:t>": {</w:t>
      </w:r>
    </w:p>
    <w:p w14:paraId="7D6C89BE" w14:textId="77777777" w:rsidR="00C55A8C" w:rsidRDefault="00C55A8C" w:rsidP="005C1126">
      <w:pPr>
        <w:pStyle w:val="BodyText"/>
        <w:pBdr>
          <w:top w:val="single" w:sz="4" w:space="1" w:color="auto"/>
          <w:left w:val="single" w:sz="4" w:space="4" w:color="auto"/>
          <w:bottom w:val="single" w:sz="4" w:space="1" w:color="auto"/>
          <w:right w:val="single" w:sz="4" w:space="4" w:color="auto"/>
        </w:pBdr>
        <w:spacing w:before="0" w:after="0"/>
      </w:pPr>
      <w:r>
        <w:tab/>
      </w:r>
      <w:r>
        <w:tab/>
        <w:t>"code": "400" "text": "</w:t>
      </w:r>
      <w:proofErr w:type="spellStart"/>
      <w:r>
        <w:t>NotFound</w:t>
      </w:r>
      <w:proofErr w:type="spellEnd"/>
      <w:r>
        <w:t>",</w:t>
      </w:r>
    </w:p>
    <w:p w14:paraId="47ED4498" w14:textId="77777777" w:rsidR="00C55A8C" w:rsidRDefault="00C55A8C" w:rsidP="005C1126">
      <w:pPr>
        <w:pStyle w:val="BodyText"/>
        <w:pBdr>
          <w:top w:val="single" w:sz="4" w:space="1" w:color="auto"/>
          <w:left w:val="single" w:sz="4" w:space="4" w:color="auto"/>
          <w:bottom w:val="single" w:sz="4" w:space="1" w:color="auto"/>
          <w:right w:val="single" w:sz="4" w:space="4" w:color="auto"/>
        </w:pBdr>
        <w:spacing w:before="0" w:after="0"/>
      </w:pPr>
      <w:r>
        <w:tab/>
      </w:r>
      <w:r>
        <w:tab/>
        <w:t>"</w:t>
      </w:r>
      <w:proofErr w:type="spellStart"/>
      <w:r>
        <w:t>essCode</w:t>
      </w:r>
      <w:proofErr w:type="spellEnd"/>
      <w:r>
        <w:t>": "</w:t>
      </w:r>
      <w:proofErr w:type="spellStart"/>
      <w:proofErr w:type="gramStart"/>
      <w:r>
        <w:t>gov.va.ess.fault.io.ResourceNotFound</w:t>
      </w:r>
      <w:proofErr w:type="spellEnd"/>
      <w:proofErr w:type="gramEnd"/>
      <w:r>
        <w:t>",</w:t>
      </w:r>
    </w:p>
    <w:p w14:paraId="746D5DBF" w14:textId="77777777" w:rsidR="00C55A8C" w:rsidRDefault="00C55A8C" w:rsidP="005C1126">
      <w:pPr>
        <w:pStyle w:val="BodyText"/>
        <w:pBdr>
          <w:top w:val="single" w:sz="4" w:space="1" w:color="auto"/>
          <w:left w:val="single" w:sz="4" w:space="4" w:color="auto"/>
          <w:bottom w:val="single" w:sz="4" w:space="1" w:color="auto"/>
          <w:right w:val="single" w:sz="4" w:space="4" w:color="auto"/>
        </w:pBdr>
        <w:spacing w:before="0" w:after="0"/>
      </w:pPr>
      <w:r>
        <w:tab/>
      </w:r>
      <w:r>
        <w:tab/>
        <w:t>"</w:t>
      </w:r>
      <w:proofErr w:type="spellStart"/>
      <w:r>
        <w:t>essText</w:t>
      </w:r>
      <w:proofErr w:type="spellEnd"/>
      <w:r>
        <w:t>": "</w:t>
      </w:r>
      <w:proofErr w:type="spellStart"/>
      <w:r>
        <w:t>UnabletolocateresourceXXX</w:t>
      </w:r>
      <w:proofErr w:type="spellEnd"/>
      <w:r>
        <w:t>",</w:t>
      </w:r>
    </w:p>
    <w:p w14:paraId="22B2631F" w14:textId="77777777" w:rsidR="00C55A8C" w:rsidRDefault="00C55A8C" w:rsidP="005C1126">
      <w:pPr>
        <w:pStyle w:val="BodyText"/>
        <w:pBdr>
          <w:top w:val="single" w:sz="4" w:space="1" w:color="auto"/>
          <w:left w:val="single" w:sz="4" w:space="4" w:color="auto"/>
          <w:bottom w:val="single" w:sz="4" w:space="1" w:color="auto"/>
          <w:right w:val="single" w:sz="4" w:space="4" w:color="auto"/>
        </w:pBdr>
        <w:spacing w:before="0" w:after="0"/>
      </w:pPr>
      <w:r>
        <w:tab/>
      </w:r>
      <w:r>
        <w:tab/>
        <w:t>"</w:t>
      </w:r>
      <w:proofErr w:type="spellStart"/>
      <w:r>
        <w:t>nestedFault</w:t>
      </w:r>
      <w:proofErr w:type="spellEnd"/>
      <w:r>
        <w:t>": {</w:t>
      </w:r>
    </w:p>
    <w:p w14:paraId="3091641F" w14:textId="77777777" w:rsidR="00C55A8C" w:rsidRDefault="00C55A8C" w:rsidP="005C1126">
      <w:pPr>
        <w:pStyle w:val="BodyText"/>
        <w:pBdr>
          <w:top w:val="single" w:sz="4" w:space="1" w:color="auto"/>
          <w:left w:val="single" w:sz="4" w:space="4" w:color="auto"/>
          <w:bottom w:val="single" w:sz="4" w:space="1" w:color="auto"/>
          <w:right w:val="single" w:sz="4" w:space="4" w:color="auto"/>
        </w:pBdr>
        <w:spacing w:before="0" w:after="0"/>
      </w:pPr>
      <w:r>
        <w:tab/>
      </w:r>
      <w:r>
        <w:tab/>
      </w:r>
      <w:r>
        <w:tab/>
        <w:t>"code": "400",</w:t>
      </w:r>
    </w:p>
    <w:p w14:paraId="54BAB428" w14:textId="77777777" w:rsidR="00C55A8C" w:rsidRDefault="00C55A8C" w:rsidP="005C1126">
      <w:pPr>
        <w:pStyle w:val="BodyText"/>
        <w:pBdr>
          <w:top w:val="single" w:sz="4" w:space="1" w:color="auto"/>
          <w:left w:val="single" w:sz="4" w:space="4" w:color="auto"/>
          <w:bottom w:val="single" w:sz="4" w:space="1" w:color="auto"/>
          <w:right w:val="single" w:sz="4" w:space="4" w:color="auto"/>
        </w:pBdr>
        <w:spacing w:before="0" w:after="0"/>
      </w:pPr>
      <w:r>
        <w:tab/>
      </w:r>
      <w:r>
        <w:tab/>
      </w:r>
      <w:r>
        <w:tab/>
        <w:t>"text": "</w:t>
      </w:r>
      <w:proofErr w:type="spellStart"/>
      <w:r>
        <w:t>NotFound</w:t>
      </w:r>
      <w:proofErr w:type="spellEnd"/>
      <w:r>
        <w:t>",</w:t>
      </w:r>
    </w:p>
    <w:p w14:paraId="199E3388" w14:textId="77777777" w:rsidR="00C55A8C" w:rsidRDefault="00C55A8C" w:rsidP="005C1126">
      <w:pPr>
        <w:pStyle w:val="BodyText"/>
        <w:pBdr>
          <w:top w:val="single" w:sz="4" w:space="1" w:color="auto"/>
          <w:left w:val="single" w:sz="4" w:space="4" w:color="auto"/>
          <w:bottom w:val="single" w:sz="4" w:space="1" w:color="auto"/>
          <w:right w:val="single" w:sz="4" w:space="4" w:color="auto"/>
        </w:pBdr>
        <w:spacing w:before="0" w:after="0"/>
      </w:pPr>
      <w:r>
        <w:tab/>
      </w:r>
      <w:r>
        <w:tab/>
      </w:r>
      <w:r>
        <w:tab/>
        <w:t>"</w:t>
      </w:r>
      <w:proofErr w:type="spellStart"/>
      <w:r>
        <w:t>essCode</w:t>
      </w:r>
      <w:proofErr w:type="spellEnd"/>
      <w:r>
        <w:t>": "</w:t>
      </w:r>
      <w:proofErr w:type="spellStart"/>
      <w:proofErr w:type="gramStart"/>
      <w:r>
        <w:t>gov.va.ess.fault.io.ResourceNotFound</w:t>
      </w:r>
      <w:proofErr w:type="spellEnd"/>
      <w:proofErr w:type="gramEnd"/>
      <w:r>
        <w:t>",</w:t>
      </w:r>
    </w:p>
    <w:p w14:paraId="652BA971" w14:textId="77777777" w:rsidR="00C55A8C" w:rsidRDefault="00C55A8C" w:rsidP="005C1126">
      <w:pPr>
        <w:pStyle w:val="BodyText"/>
        <w:pBdr>
          <w:top w:val="single" w:sz="4" w:space="1" w:color="auto"/>
          <w:left w:val="single" w:sz="4" w:space="4" w:color="auto"/>
          <w:bottom w:val="single" w:sz="4" w:space="1" w:color="auto"/>
          <w:right w:val="single" w:sz="4" w:space="4" w:color="auto"/>
        </w:pBdr>
        <w:spacing w:before="0" w:after="0"/>
      </w:pPr>
      <w:r>
        <w:tab/>
      </w:r>
      <w:r>
        <w:tab/>
      </w:r>
      <w:r>
        <w:tab/>
        <w:t>"</w:t>
      </w:r>
      <w:proofErr w:type="spellStart"/>
      <w:r>
        <w:t>essText</w:t>
      </w:r>
      <w:proofErr w:type="spellEnd"/>
      <w:r>
        <w:t>": ""</w:t>
      </w:r>
      <w:proofErr w:type="spellStart"/>
      <w:r>
        <w:t>UnabletolocateresourceXXX</w:t>
      </w:r>
      <w:proofErr w:type="spellEnd"/>
      <w:r>
        <w:t>"</w:t>
      </w:r>
    </w:p>
    <w:p w14:paraId="5710475D" w14:textId="77777777" w:rsidR="00C55A8C" w:rsidRDefault="00C55A8C" w:rsidP="005C1126">
      <w:pPr>
        <w:pStyle w:val="BodyText"/>
        <w:pBdr>
          <w:top w:val="single" w:sz="4" w:space="1" w:color="auto"/>
          <w:left w:val="single" w:sz="4" w:space="4" w:color="auto"/>
          <w:bottom w:val="single" w:sz="4" w:space="1" w:color="auto"/>
          <w:right w:val="single" w:sz="4" w:space="4" w:color="auto"/>
        </w:pBdr>
        <w:spacing w:before="0" w:after="0"/>
      </w:pPr>
      <w:r>
        <w:tab/>
      </w:r>
      <w:r>
        <w:tab/>
        <w:t>}</w:t>
      </w:r>
    </w:p>
    <w:p w14:paraId="268EA988" w14:textId="77777777" w:rsidR="00C55A8C" w:rsidRDefault="00C55A8C" w:rsidP="005C1126">
      <w:pPr>
        <w:pStyle w:val="BodyText"/>
        <w:pBdr>
          <w:top w:val="single" w:sz="4" w:space="1" w:color="auto"/>
          <w:left w:val="single" w:sz="4" w:space="4" w:color="auto"/>
          <w:bottom w:val="single" w:sz="4" w:space="1" w:color="auto"/>
          <w:right w:val="single" w:sz="4" w:space="4" w:color="auto"/>
        </w:pBdr>
        <w:spacing w:before="0" w:after="0"/>
      </w:pPr>
      <w:r>
        <w:tab/>
        <w:t>}</w:t>
      </w:r>
    </w:p>
    <w:p w14:paraId="2B39025E" w14:textId="4A0A8BB7" w:rsidR="00366AB0" w:rsidRDefault="00C55A8C" w:rsidP="005C1126">
      <w:pPr>
        <w:pStyle w:val="BodyText"/>
        <w:pBdr>
          <w:top w:val="single" w:sz="4" w:space="1" w:color="auto"/>
          <w:left w:val="single" w:sz="4" w:space="4" w:color="auto"/>
          <w:bottom w:val="single" w:sz="4" w:space="1" w:color="auto"/>
          <w:right w:val="single" w:sz="4" w:space="4" w:color="auto"/>
        </w:pBdr>
        <w:spacing w:before="0" w:after="0"/>
      </w:pPr>
      <w:r>
        <w:t>}</w:t>
      </w:r>
    </w:p>
    <w:p w14:paraId="1384C67F" w14:textId="77777777" w:rsidR="00455EF9" w:rsidRDefault="00455EF9" w:rsidP="00455EF9">
      <w:pPr>
        <w:pStyle w:val="Heading2"/>
      </w:pPr>
      <w:bookmarkStart w:id="103" w:name="_Ref517875947"/>
      <w:bookmarkStart w:id="104" w:name="_Ref517875951"/>
      <w:bookmarkStart w:id="105" w:name="_Toc517966847"/>
      <w:bookmarkStart w:id="106" w:name="_Toc517969146"/>
      <w:bookmarkStart w:id="107" w:name="_Toc518055995"/>
      <w:bookmarkStart w:id="108" w:name="_Toc519761258"/>
      <w:commentRangeStart w:id="109"/>
      <w:r>
        <w:t>Transactional Exception Processing</w:t>
      </w:r>
      <w:bookmarkEnd w:id="103"/>
      <w:bookmarkEnd w:id="104"/>
      <w:bookmarkEnd w:id="105"/>
      <w:bookmarkEnd w:id="106"/>
      <w:bookmarkEnd w:id="107"/>
      <w:bookmarkEnd w:id="108"/>
      <w:r>
        <w:t xml:space="preserve"> </w:t>
      </w:r>
      <w:commentRangeEnd w:id="109"/>
      <w:r w:rsidR="007B173A">
        <w:rPr>
          <w:rStyle w:val="CommentReference"/>
          <w:rFonts w:ascii="Times New Roman" w:hAnsi="Times New Roman" w:cs="Times New Roman"/>
          <w:b w:val="0"/>
          <w:bCs w:val="0"/>
          <w:iCs w:val="0"/>
          <w:kern w:val="0"/>
        </w:rPr>
        <w:commentReference w:id="109"/>
      </w:r>
    </w:p>
    <w:p w14:paraId="67BFAC28" w14:textId="464B347D" w:rsidR="00455EF9" w:rsidRDefault="001D679F" w:rsidP="00455EF9">
      <w:pPr>
        <w:pStyle w:val="BodyText"/>
      </w:pPr>
      <w:r>
        <w:t>Consider</w:t>
      </w:r>
      <w:r w:rsidR="00455EF9">
        <w:t xml:space="preserve"> the following use case and how to implement it using a</w:t>
      </w:r>
      <w:del w:id="110" w:author="Author">
        <w:r w:rsidR="00455EF9" w:rsidDel="007B173A">
          <w:delText xml:space="preserve"> RESTful</w:delText>
        </w:r>
      </w:del>
      <w:ins w:id="111" w:author="Author">
        <w:r w:rsidR="007B173A">
          <w:t>n API</w:t>
        </w:r>
      </w:ins>
      <w:r w:rsidR="00455EF9">
        <w:t xml:space="preserve"> service philosophy, keeping in mind to not comprise the state of conceptual </w:t>
      </w:r>
      <w:del w:id="112" w:author="Author">
        <w:r w:rsidR="00455EF9" w:rsidDel="007B173A">
          <w:delText xml:space="preserve">RESTful </w:delText>
        </w:r>
      </w:del>
      <w:ins w:id="113" w:author="Author">
        <w:r w:rsidR="007B173A">
          <w:t>API</w:t>
        </w:r>
        <w:r w:rsidR="007B173A">
          <w:t xml:space="preserve"> </w:t>
        </w:r>
      </w:ins>
      <w:r w:rsidR="00455EF9">
        <w:t xml:space="preserve">model. The </w:t>
      </w:r>
      <w:del w:id="114" w:author="Author">
        <w:r w:rsidR="00455EF9" w:rsidDel="007B173A">
          <w:delText xml:space="preserve">RESTful </w:delText>
        </w:r>
      </w:del>
      <w:ins w:id="115" w:author="Author">
        <w:r w:rsidR="007B173A">
          <w:t>API</w:t>
        </w:r>
        <w:r w:rsidR="007B173A">
          <w:t xml:space="preserve"> </w:t>
        </w:r>
      </w:ins>
      <w:r w:rsidR="00455EF9">
        <w:t xml:space="preserve">model is predicated on correctly representing the state related transition(s) of the </w:t>
      </w:r>
      <w:del w:id="116" w:author="Author">
        <w:r w:rsidR="00455EF9" w:rsidDel="007B173A">
          <w:delText xml:space="preserve">RESTful </w:delText>
        </w:r>
      </w:del>
      <w:ins w:id="117" w:author="Author">
        <w:r w:rsidR="007B173A">
          <w:t>API</w:t>
        </w:r>
        <w:r w:rsidR="007B173A">
          <w:t xml:space="preserve"> </w:t>
        </w:r>
      </w:ins>
      <w:r w:rsidR="00455EF9">
        <w:t xml:space="preserve">resource. The processing of </w:t>
      </w:r>
      <w:ins w:id="118" w:author="Author">
        <w:r w:rsidR="007B173A">
          <w:t>e</w:t>
        </w:r>
      </w:ins>
      <w:del w:id="119" w:author="Author">
        <w:r w:rsidR="006F77E6" w:rsidDel="007B173A">
          <w:delText>E</w:delText>
        </w:r>
      </w:del>
      <w:r w:rsidR="00455EF9">
        <w:t>xceptions should include not only notifying the end client of errors but just as important, ensuring that the state of the resource is not negatively impacted by the error scenario.</w:t>
      </w:r>
    </w:p>
    <w:p w14:paraId="3F3C794F" w14:textId="5A1964A3" w:rsidR="00455EF9" w:rsidRDefault="00455EF9" w:rsidP="00455EF9">
      <w:pPr>
        <w:pStyle w:val="BodyText"/>
      </w:pPr>
      <w:r>
        <w:t xml:space="preserve">The use case is updating multiple resources. For example, the transfer of $100 from one customers bank account into another customer’s bank account. The actual detailed transactional semantics of this use case will not be detailed in this section as these details are better served by their inclusion in a section that discusses transactional behaviors using a </w:t>
      </w:r>
      <w:del w:id="120" w:author="Author">
        <w:r w:rsidDel="007B173A">
          <w:delText xml:space="preserve">RESTful </w:delText>
        </w:r>
      </w:del>
      <w:ins w:id="121" w:author="Author">
        <w:r w:rsidR="007B173A">
          <w:t>API</w:t>
        </w:r>
        <w:r w:rsidR="007B173A">
          <w:t xml:space="preserve"> </w:t>
        </w:r>
      </w:ins>
      <w:r>
        <w:t xml:space="preserve">service or services. </w:t>
      </w:r>
    </w:p>
    <w:p w14:paraId="0E06B26E" w14:textId="0F26B19F" w:rsidR="00455EF9" w:rsidRDefault="00455EF9" w:rsidP="00455EF9">
      <w:pPr>
        <w:pStyle w:val="BodyText"/>
      </w:pPr>
      <w:r>
        <w:t>An Exception Processing discussion for this scenario will need some assumptions made as to the makeup of the RESTful services needed to implement this scenario. There are potentially many RESTful service solutions that this use case, but two will be discussed in this section. These proposals may not be the most reasonable or elegant solution, but the point is to detail the Exception Processing of each. I</w:t>
      </w:r>
      <w:r w:rsidR="00665A24">
        <w:t>t</w:t>
      </w:r>
      <w:r>
        <w:t xml:space="preserve"> should be noted here that the use cases and subsequent RESTful interactions that can be applied to a domain object such as a Bank Account can be created using elegant restful principles such as </w:t>
      </w:r>
      <w:r w:rsidRPr="00A21FA8">
        <w:rPr>
          <w:i/>
        </w:rPr>
        <w:t xml:space="preserve">Hypermedia </w:t>
      </w:r>
      <w:proofErr w:type="gramStart"/>
      <w:r w:rsidRPr="00A21FA8">
        <w:rPr>
          <w:i/>
        </w:rPr>
        <w:t>As</w:t>
      </w:r>
      <w:proofErr w:type="gramEnd"/>
      <w:r w:rsidRPr="00A21FA8">
        <w:rPr>
          <w:i/>
        </w:rPr>
        <w:t xml:space="preserve"> The Engine Of Application State</w:t>
      </w:r>
      <w:r w:rsidRPr="008B713D">
        <w:t xml:space="preserve"> (HATEOAS)</w:t>
      </w:r>
      <w:r>
        <w:t xml:space="preserve">. </w:t>
      </w:r>
    </w:p>
    <w:p w14:paraId="31F7DA90" w14:textId="77777777" w:rsidR="00455EF9" w:rsidRDefault="00455EF9" w:rsidP="00455EF9">
      <w:pPr>
        <w:pStyle w:val="BodyText"/>
      </w:pPr>
      <w:r>
        <w:t xml:space="preserve">The first is a RESTful service that updates the state of two instances of a resource named </w:t>
      </w:r>
      <w:proofErr w:type="spellStart"/>
      <w:r>
        <w:t>BankAccount</w:t>
      </w:r>
      <w:proofErr w:type="spellEnd"/>
      <w:r>
        <w:t xml:space="preserve"> identified by a unique identifier for that resource (i.e. account number). </w:t>
      </w:r>
    </w:p>
    <w:p w14:paraId="0C888D6C" w14:textId="77777777" w:rsidR="00455EF9" w:rsidRDefault="00455EF9" w:rsidP="00455EF9">
      <w:pPr>
        <w:pStyle w:val="BodyText"/>
      </w:pPr>
      <w:r>
        <w:t xml:space="preserve">The second is a RESTful service that updates the state of a </w:t>
      </w:r>
      <w:commentRangeStart w:id="122"/>
      <w:r>
        <w:t xml:space="preserve">collection resource named </w:t>
      </w:r>
      <w:commentRangeEnd w:id="122"/>
      <w:r w:rsidR="007B173A">
        <w:rPr>
          <w:rStyle w:val="CommentReference"/>
        </w:rPr>
        <w:commentReference w:id="122"/>
      </w:r>
      <w:proofErr w:type="spellStart"/>
      <w:r>
        <w:t>BankAccounts</w:t>
      </w:r>
      <w:proofErr w:type="spellEnd"/>
      <w:r>
        <w:t xml:space="preserve"> identified by unique identifiers for each resource in the collection (i.e. account number). </w:t>
      </w:r>
    </w:p>
    <w:p w14:paraId="6DA62A2B" w14:textId="77777777" w:rsidR="00455EF9" w:rsidRDefault="00455EF9" w:rsidP="00455EF9">
      <w:pPr>
        <w:pStyle w:val="BodyText"/>
      </w:pPr>
      <w:r>
        <w:t xml:space="preserve">An additional approach to the above resource solution is the use of a Bank Account Transaction resource which raises the process level of abstraction. </w:t>
      </w:r>
      <w:commentRangeStart w:id="123"/>
      <w:r>
        <w:t xml:space="preserve">This solution will not be detailed in this discussion </w:t>
      </w:r>
      <w:commentRangeEnd w:id="123"/>
      <w:r w:rsidR="007B173A">
        <w:rPr>
          <w:rStyle w:val="CommentReference"/>
        </w:rPr>
        <w:commentReference w:id="123"/>
      </w:r>
    </w:p>
    <w:p w14:paraId="1AACADD5" w14:textId="77777777" w:rsidR="00455EF9" w:rsidRDefault="00455EF9" w:rsidP="00455EF9">
      <w:pPr>
        <w:pStyle w:val="BodyText"/>
      </w:pPr>
    </w:p>
    <w:p w14:paraId="6D9581BE" w14:textId="77777777" w:rsidR="00455EF9" w:rsidRDefault="00455EF9" w:rsidP="004E409F">
      <w:pPr>
        <w:pStyle w:val="Heading3"/>
      </w:pPr>
      <w:bookmarkStart w:id="124" w:name="_Toc517966848"/>
      <w:bookmarkStart w:id="125" w:name="_Toc517969147"/>
      <w:bookmarkStart w:id="126" w:name="_Toc518055996"/>
      <w:bookmarkStart w:id="127" w:name="_Toc519761259"/>
      <w:commentRangeStart w:id="128"/>
      <w:proofErr w:type="spellStart"/>
      <w:r>
        <w:lastRenderedPageBreak/>
        <w:t>BankAccount</w:t>
      </w:r>
      <w:proofErr w:type="spellEnd"/>
      <w:r>
        <w:t xml:space="preserve"> Use Case</w:t>
      </w:r>
      <w:bookmarkEnd w:id="124"/>
      <w:bookmarkEnd w:id="125"/>
      <w:bookmarkEnd w:id="126"/>
      <w:bookmarkEnd w:id="127"/>
      <w:commentRangeEnd w:id="128"/>
      <w:r w:rsidR="007B173A">
        <w:rPr>
          <w:rStyle w:val="CommentReference"/>
          <w:rFonts w:ascii="Times New Roman" w:hAnsi="Times New Roman" w:cs="Times New Roman"/>
          <w:b w:val="0"/>
          <w:kern w:val="0"/>
        </w:rPr>
        <w:commentReference w:id="128"/>
      </w:r>
    </w:p>
    <w:p w14:paraId="1B9F4D29" w14:textId="77777777" w:rsidR="00455EF9" w:rsidRDefault="00455EF9" w:rsidP="00455EF9">
      <w:pPr>
        <w:pStyle w:val="BodyText"/>
      </w:pPr>
      <w:r>
        <w:t xml:space="preserve">The implementation solution for this use case will consist of two </w:t>
      </w:r>
      <w:proofErr w:type="spellStart"/>
      <w:r>
        <w:t>BankAccount</w:t>
      </w:r>
      <w:proofErr w:type="spellEnd"/>
      <w:r>
        <w:t xml:space="preserve"> RESTful HTTP PUT invocations one for the first account and one for the second. Because there is a requirement to implement stateful semantics on the server, the inclusion of a unique Transaction Id which could be included in the HTTP Request Header of both invocations will be used. The dollar amount of the transfer will be included in the Request</w:t>
      </w:r>
      <w:r w:rsidRPr="008A5261">
        <w:t xml:space="preserve"> Message Body</w:t>
      </w:r>
      <w:r>
        <w:t xml:space="preserve"> JSON payload of the first invocation.</w:t>
      </w:r>
    </w:p>
    <w:p w14:paraId="495FF08A" w14:textId="77777777" w:rsidR="00455EF9" w:rsidRDefault="00455EF9" w:rsidP="00455EF9">
      <w:pPr>
        <w:pStyle w:val="BodyText"/>
      </w:pPr>
      <w:r>
        <w:t xml:space="preserve">The unique Transaction Id will be used on the server implementation to marry the two RESTful invocations. </w:t>
      </w:r>
    </w:p>
    <w:p w14:paraId="009BC563" w14:textId="77777777" w:rsidR="00455EF9" w:rsidRDefault="00455EF9" w:rsidP="00455EF9">
      <w:pPr>
        <w:pStyle w:val="BodyText"/>
      </w:pPr>
      <w:bookmarkStart w:id="129" w:name="_Hlk517856502"/>
      <w:r>
        <w:t>The happy path scenario consists of the second RESTful invocation returning a response that states that the transfer from one account to another was successful. The client application service invocation orchestration would then have to reconcile the business rules whereby the two invocations were successful.</w:t>
      </w:r>
    </w:p>
    <w:p w14:paraId="72F025FA" w14:textId="77777777" w:rsidR="00455EF9" w:rsidRDefault="00455EF9" w:rsidP="00455EF9">
      <w:pPr>
        <w:pStyle w:val="BodyText"/>
      </w:pPr>
      <w:r>
        <w:t>In the case of a non-happy path, one of two failures can occur:</w:t>
      </w:r>
    </w:p>
    <w:bookmarkEnd w:id="129"/>
    <w:p w14:paraId="01EDDED0" w14:textId="77777777" w:rsidR="00455EF9" w:rsidRDefault="00455EF9" w:rsidP="00E93953">
      <w:pPr>
        <w:pStyle w:val="BodyText"/>
        <w:numPr>
          <w:ilvl w:val="0"/>
          <w:numId w:val="24"/>
        </w:numPr>
        <w:spacing w:before="0" w:after="0"/>
      </w:pPr>
      <w:r>
        <w:t>Within the first service invocation</w:t>
      </w:r>
    </w:p>
    <w:p w14:paraId="1D897B4D" w14:textId="77777777" w:rsidR="00455EF9" w:rsidRDefault="00455EF9" w:rsidP="00455EF9">
      <w:pPr>
        <w:pStyle w:val="BodyText"/>
        <w:ind w:left="720"/>
      </w:pPr>
      <w:r>
        <w:t xml:space="preserve">The non-happy path processing if a failure occurred in the first </w:t>
      </w:r>
      <w:proofErr w:type="spellStart"/>
      <w:r>
        <w:t>BankAccount</w:t>
      </w:r>
      <w:proofErr w:type="spellEnd"/>
      <w:r>
        <w:t xml:space="preserve"> invocation, (e.g. there wasn’t sufficient funds in the account to do the transfer) would consist of an error response sent back alerting the client that the service call was not successful. The appropriate error verbiage would be included in the JSON response payload. The client application service invocation orchestration would then cancel the submission of the second service.</w:t>
      </w:r>
    </w:p>
    <w:p w14:paraId="3E4BF31F" w14:textId="77777777" w:rsidR="00455EF9" w:rsidRDefault="00455EF9" w:rsidP="00E93953">
      <w:pPr>
        <w:pStyle w:val="BodyText"/>
        <w:numPr>
          <w:ilvl w:val="0"/>
          <w:numId w:val="24"/>
        </w:numPr>
        <w:spacing w:before="0" w:after="0"/>
      </w:pPr>
      <w:r>
        <w:t>Within the second service invocation</w:t>
      </w:r>
    </w:p>
    <w:p w14:paraId="02BAB4F2" w14:textId="77777777" w:rsidR="00455EF9" w:rsidRDefault="00455EF9" w:rsidP="00455EF9">
      <w:pPr>
        <w:pStyle w:val="BodyText"/>
        <w:ind w:left="720"/>
      </w:pPr>
      <w:r>
        <w:t xml:space="preserve">The non-happy path processing if a failure occurred in the second </w:t>
      </w:r>
      <w:proofErr w:type="spellStart"/>
      <w:r>
        <w:t>BankAccount</w:t>
      </w:r>
      <w:proofErr w:type="spellEnd"/>
      <w:r>
        <w:t xml:space="preserve"> invocation would consist of an error response sent back alerting the client that the service call was not successful. The appropriate error verbiage would be included in the JSON response payload. The result of the first service would be nullified by whatever transaction recovery scheme was used (a pending database commit for the first bank account was cancelled, database roll back etc.) </w:t>
      </w:r>
    </w:p>
    <w:p w14:paraId="4FBC62BB" w14:textId="77777777" w:rsidR="00455EF9" w:rsidRDefault="00455EF9" w:rsidP="004E409F">
      <w:pPr>
        <w:pStyle w:val="Heading3"/>
      </w:pPr>
      <w:bookmarkStart w:id="130" w:name="_Toc517966849"/>
      <w:bookmarkStart w:id="131" w:name="_Toc517969148"/>
      <w:bookmarkStart w:id="132" w:name="_Toc518055997"/>
      <w:bookmarkStart w:id="133" w:name="_Toc519761260"/>
      <w:proofErr w:type="spellStart"/>
      <w:r>
        <w:t>BankAccounts</w:t>
      </w:r>
      <w:proofErr w:type="spellEnd"/>
      <w:r>
        <w:t xml:space="preserve"> Use Case</w:t>
      </w:r>
      <w:bookmarkEnd w:id="130"/>
      <w:bookmarkEnd w:id="131"/>
      <w:bookmarkEnd w:id="132"/>
      <w:bookmarkEnd w:id="133"/>
    </w:p>
    <w:p w14:paraId="09249055" w14:textId="77777777" w:rsidR="00455EF9" w:rsidRDefault="00455EF9" w:rsidP="00455EF9">
      <w:pPr>
        <w:pStyle w:val="BodyText"/>
        <w:ind w:left="90"/>
      </w:pPr>
      <w:r>
        <w:t xml:space="preserve">The implementation solution for this use case will consist of one </w:t>
      </w:r>
      <w:proofErr w:type="spellStart"/>
      <w:r>
        <w:t>BankAccounts</w:t>
      </w:r>
      <w:proofErr w:type="spellEnd"/>
      <w:r>
        <w:t xml:space="preserve"> RESTful HTTP PUT invocation. The dollar amount of the transfer and the two bank account numbers will be included in the Request</w:t>
      </w:r>
      <w:r w:rsidRPr="008A5261">
        <w:t xml:space="preserve"> Message Body</w:t>
      </w:r>
      <w:r>
        <w:t xml:space="preserve"> JSON payload.</w:t>
      </w:r>
    </w:p>
    <w:p w14:paraId="5AC1C2AD" w14:textId="77777777" w:rsidR="00455EF9" w:rsidRDefault="00455EF9" w:rsidP="00455EF9">
      <w:pPr>
        <w:pStyle w:val="BodyText"/>
        <w:ind w:left="90"/>
      </w:pPr>
      <w:r>
        <w:t xml:space="preserve">The happy path scenario consists of the </w:t>
      </w:r>
      <w:proofErr w:type="spellStart"/>
      <w:r>
        <w:t>BankAccounts</w:t>
      </w:r>
      <w:proofErr w:type="spellEnd"/>
      <w:r>
        <w:t xml:space="preserve"> RESTful invocation returning a response that states that the transfer from one account to another was successful. </w:t>
      </w:r>
    </w:p>
    <w:p w14:paraId="565650B8" w14:textId="77777777" w:rsidR="00455EF9" w:rsidRDefault="00455EF9" w:rsidP="00455EF9">
      <w:pPr>
        <w:pStyle w:val="BodyText"/>
        <w:ind w:left="90"/>
      </w:pPr>
      <w:r>
        <w:t>In the case of a non-happy path, one of two failures can occur:</w:t>
      </w:r>
    </w:p>
    <w:p w14:paraId="486395EF" w14:textId="77777777" w:rsidR="00455EF9" w:rsidRDefault="00455EF9" w:rsidP="00E93953">
      <w:pPr>
        <w:pStyle w:val="BodyText"/>
        <w:numPr>
          <w:ilvl w:val="0"/>
          <w:numId w:val="24"/>
        </w:numPr>
        <w:spacing w:before="0" w:after="0"/>
      </w:pPr>
      <w:r>
        <w:t xml:space="preserve">Processing the first account in the first </w:t>
      </w:r>
      <w:proofErr w:type="spellStart"/>
      <w:r>
        <w:t>BankAccounts</w:t>
      </w:r>
      <w:proofErr w:type="spellEnd"/>
      <w:r>
        <w:t xml:space="preserve"> collection. </w:t>
      </w:r>
    </w:p>
    <w:p w14:paraId="2F7BCBAA" w14:textId="753246A4" w:rsidR="00455EF9" w:rsidRDefault="00455EF9" w:rsidP="00455EF9">
      <w:pPr>
        <w:pStyle w:val="BodyText"/>
        <w:ind w:left="720"/>
      </w:pPr>
      <w:r>
        <w:t xml:space="preserve">The non-happy path processing if a failure occurred in the first </w:t>
      </w:r>
      <w:proofErr w:type="spellStart"/>
      <w:r>
        <w:t>BankAccounts</w:t>
      </w:r>
      <w:proofErr w:type="spellEnd"/>
      <w:r>
        <w:t xml:space="preserve"> </w:t>
      </w:r>
      <w:r w:rsidR="00621964">
        <w:t>processing</w:t>
      </w:r>
      <w:r>
        <w:t xml:space="preserve">, (e.g. there wasn’t sufficient funds in the account to do the transfer) would result in an error response sent back alerting the client that the service call was not successful. The appropriate error verbiage would be included in the JSON response </w:t>
      </w:r>
      <w:r>
        <w:lastRenderedPageBreak/>
        <w:t>payload. The result of the first account processing would be nullified by whatever transaction recovery scheme was used (a pending database commit for the first bank account was cancelled, etc.) plus the second account processing would be terminated.</w:t>
      </w:r>
    </w:p>
    <w:p w14:paraId="3B410A6E" w14:textId="77777777" w:rsidR="00455EF9" w:rsidRDefault="00455EF9" w:rsidP="00E93953">
      <w:pPr>
        <w:pStyle w:val="BodyText"/>
        <w:numPr>
          <w:ilvl w:val="0"/>
          <w:numId w:val="24"/>
        </w:numPr>
        <w:spacing w:before="0" w:after="0"/>
      </w:pPr>
      <w:r>
        <w:t xml:space="preserve">Processing the first account in the second </w:t>
      </w:r>
      <w:proofErr w:type="spellStart"/>
      <w:r>
        <w:t>BankAccounts</w:t>
      </w:r>
      <w:proofErr w:type="spellEnd"/>
      <w:r>
        <w:t xml:space="preserve"> collection. </w:t>
      </w:r>
    </w:p>
    <w:p w14:paraId="4939F75A" w14:textId="77777777" w:rsidR="00455EF9" w:rsidRDefault="00455EF9" w:rsidP="00455EF9">
      <w:pPr>
        <w:pStyle w:val="BodyText"/>
        <w:ind w:left="720"/>
      </w:pPr>
      <w:r>
        <w:t xml:space="preserve">The non-happy path processing if a failure occurred in the second account would result in an error response sent back to the client alerting the client, utilizing the JSON response payload, that the service call was not successful. The result of the first service would be nullified by whatever transaction recovery scheme was used (a pending database commit for the first bank account was cancelled, etc.) </w:t>
      </w:r>
    </w:p>
    <w:p w14:paraId="4FD305EB" w14:textId="77777777" w:rsidR="00455EF9" w:rsidRDefault="00455EF9" w:rsidP="00455EF9">
      <w:pPr>
        <w:pStyle w:val="BodyText"/>
        <w:ind w:left="720"/>
      </w:pPr>
    </w:p>
    <w:p w14:paraId="6D96FA7C" w14:textId="77777777" w:rsidR="00455EF9" w:rsidRDefault="00455EF9" w:rsidP="00455EF9">
      <w:pPr>
        <w:pStyle w:val="Heading2"/>
      </w:pPr>
      <w:bookmarkStart w:id="134" w:name="_Toc517966850"/>
      <w:bookmarkStart w:id="135" w:name="_Toc517969149"/>
      <w:bookmarkStart w:id="136" w:name="_Toc518055998"/>
      <w:bookmarkStart w:id="137" w:name="_Toc519761261"/>
      <w:commentRangeStart w:id="138"/>
      <w:r>
        <w:t>Non-Transactional Exception Processing</w:t>
      </w:r>
      <w:bookmarkEnd w:id="134"/>
      <w:bookmarkEnd w:id="135"/>
      <w:bookmarkEnd w:id="136"/>
      <w:bookmarkEnd w:id="137"/>
      <w:commentRangeEnd w:id="138"/>
      <w:r w:rsidR="00DC7F8A">
        <w:rPr>
          <w:rStyle w:val="CommentReference"/>
          <w:rFonts w:ascii="Times New Roman" w:hAnsi="Times New Roman" w:cs="Times New Roman"/>
          <w:b w:val="0"/>
          <w:bCs w:val="0"/>
          <w:iCs w:val="0"/>
          <w:kern w:val="0"/>
        </w:rPr>
        <w:commentReference w:id="138"/>
      </w:r>
    </w:p>
    <w:p w14:paraId="54145963" w14:textId="666AEEEA" w:rsidR="00455EF9" w:rsidRPr="001A71B9" w:rsidRDefault="00455EF9" w:rsidP="00455EF9">
      <w:pPr>
        <w:pStyle w:val="BodyText"/>
      </w:pPr>
      <w:bookmarkStart w:id="139" w:name="_Toc516653988"/>
      <w:r>
        <w:t xml:space="preserve">As was alluded to in in </w:t>
      </w:r>
      <w:r w:rsidRPr="00675849">
        <w:rPr>
          <w:b/>
        </w:rPr>
        <w:t xml:space="preserve">section </w:t>
      </w:r>
      <w:r w:rsidRPr="00675849">
        <w:rPr>
          <w:b/>
        </w:rPr>
        <w:fldChar w:fldCharType="begin"/>
      </w:r>
      <w:r w:rsidRPr="00675849">
        <w:rPr>
          <w:b/>
        </w:rPr>
        <w:instrText xml:space="preserve"> REF _Ref517875947 \r \h </w:instrText>
      </w:r>
      <w:r>
        <w:rPr>
          <w:b/>
        </w:rPr>
        <w:instrText xml:space="preserve"> \* MERGEFORMAT </w:instrText>
      </w:r>
      <w:r w:rsidRPr="00675849">
        <w:rPr>
          <w:b/>
        </w:rPr>
      </w:r>
      <w:r w:rsidRPr="00675849">
        <w:rPr>
          <w:b/>
        </w:rPr>
        <w:fldChar w:fldCharType="separate"/>
      </w:r>
      <w:r w:rsidR="007C2E4B">
        <w:rPr>
          <w:b/>
        </w:rPr>
        <w:t>1.2</w:t>
      </w:r>
      <w:r w:rsidRPr="00675849">
        <w:rPr>
          <w:b/>
        </w:rPr>
        <w:fldChar w:fldCharType="end"/>
      </w:r>
      <w:r w:rsidRPr="00675849">
        <w:rPr>
          <w:b/>
        </w:rPr>
        <w:t xml:space="preserve"> </w:t>
      </w:r>
      <w:r w:rsidRPr="00675849">
        <w:rPr>
          <w:b/>
        </w:rPr>
        <w:fldChar w:fldCharType="begin"/>
      </w:r>
      <w:r w:rsidRPr="00675849">
        <w:rPr>
          <w:b/>
        </w:rPr>
        <w:instrText xml:space="preserve"> REF _Ref517875951 \h </w:instrText>
      </w:r>
      <w:r>
        <w:rPr>
          <w:b/>
        </w:rPr>
        <w:instrText xml:space="preserve"> \* MERGEFORMAT </w:instrText>
      </w:r>
      <w:r w:rsidRPr="00675849">
        <w:rPr>
          <w:b/>
        </w:rPr>
      </w:r>
      <w:r w:rsidRPr="00675849">
        <w:rPr>
          <w:b/>
        </w:rPr>
        <w:fldChar w:fldCharType="separate"/>
      </w:r>
      <w:r w:rsidR="007C2E4B" w:rsidRPr="007C2E4B">
        <w:rPr>
          <w:b/>
        </w:rPr>
        <w:t>Transactional Exception Processing</w:t>
      </w:r>
      <w:r w:rsidRPr="00675849">
        <w:rPr>
          <w:b/>
        </w:rPr>
        <w:fldChar w:fldCharType="end"/>
      </w:r>
      <w:r>
        <w:rPr>
          <w:b/>
        </w:rPr>
        <w:t xml:space="preserve"> </w:t>
      </w:r>
      <w:r w:rsidRPr="00675849">
        <w:t>RESTful</w:t>
      </w:r>
      <w:r>
        <w:t xml:space="preserve"> web service processing, even those of the non</w:t>
      </w:r>
      <w:r w:rsidRPr="00675849">
        <w:t>-transactional</w:t>
      </w:r>
      <w:r>
        <w:rPr>
          <w:b/>
        </w:rPr>
        <w:t xml:space="preserve"> </w:t>
      </w:r>
      <w:r w:rsidRPr="00675849">
        <w:t>variety should keep</w:t>
      </w:r>
      <w:r>
        <w:t xml:space="preserve"> in mind to not compromising the conceptual RESTful model. The RESTful model is predicated on correctly representing the state related transition(s) of the RESTful resource. The processing of exceptions should include not only notifying the end client of errors but just as important, ensuring that the state of the resource is not negatively impacted by the error scenario.</w:t>
      </w:r>
    </w:p>
    <w:p w14:paraId="2BB60C00" w14:textId="4C955670" w:rsidR="00455EF9" w:rsidRPr="001A71B9" w:rsidRDefault="00455EF9" w:rsidP="00455EF9">
      <w:pPr>
        <w:pStyle w:val="BodyText"/>
      </w:pPr>
      <w:r w:rsidRPr="001A71B9">
        <w:t xml:space="preserve">The </w:t>
      </w:r>
      <w:r>
        <w:t xml:space="preserve">processing of the scenarios defined in </w:t>
      </w:r>
      <w:r w:rsidRPr="00675849">
        <w:rPr>
          <w:b/>
        </w:rPr>
        <w:t xml:space="preserve">section </w:t>
      </w:r>
      <w:r w:rsidRPr="00675849">
        <w:rPr>
          <w:b/>
        </w:rPr>
        <w:fldChar w:fldCharType="begin"/>
      </w:r>
      <w:r w:rsidRPr="00675849">
        <w:rPr>
          <w:b/>
        </w:rPr>
        <w:instrText xml:space="preserve"> REF _Ref517875947 \r \h </w:instrText>
      </w:r>
      <w:r>
        <w:rPr>
          <w:b/>
        </w:rPr>
        <w:instrText xml:space="preserve"> \* MERGEFORMAT </w:instrText>
      </w:r>
      <w:r w:rsidRPr="00675849">
        <w:rPr>
          <w:b/>
        </w:rPr>
      </w:r>
      <w:r w:rsidRPr="00675849">
        <w:rPr>
          <w:b/>
        </w:rPr>
        <w:fldChar w:fldCharType="separate"/>
      </w:r>
      <w:r w:rsidR="007C2E4B">
        <w:rPr>
          <w:b/>
        </w:rPr>
        <w:t>1.2</w:t>
      </w:r>
      <w:r w:rsidRPr="00675849">
        <w:rPr>
          <w:b/>
        </w:rPr>
        <w:fldChar w:fldCharType="end"/>
      </w:r>
      <w:r w:rsidRPr="00675849">
        <w:rPr>
          <w:b/>
        </w:rPr>
        <w:t xml:space="preserve"> </w:t>
      </w:r>
      <w:r w:rsidRPr="00675849">
        <w:rPr>
          <w:b/>
        </w:rPr>
        <w:fldChar w:fldCharType="begin"/>
      </w:r>
      <w:r w:rsidRPr="00675849">
        <w:rPr>
          <w:b/>
        </w:rPr>
        <w:instrText xml:space="preserve"> REF _Ref517875951 \h </w:instrText>
      </w:r>
      <w:r>
        <w:rPr>
          <w:b/>
        </w:rPr>
        <w:instrText xml:space="preserve"> \* MERGEFORMAT </w:instrText>
      </w:r>
      <w:r w:rsidRPr="00675849">
        <w:rPr>
          <w:b/>
        </w:rPr>
      </w:r>
      <w:r w:rsidRPr="00675849">
        <w:rPr>
          <w:b/>
        </w:rPr>
        <w:fldChar w:fldCharType="separate"/>
      </w:r>
      <w:r w:rsidR="007C2E4B" w:rsidRPr="007C2E4B">
        <w:rPr>
          <w:b/>
        </w:rPr>
        <w:t>Transactional Exception Processing</w:t>
      </w:r>
      <w:r w:rsidRPr="00675849">
        <w:rPr>
          <w:b/>
        </w:rPr>
        <w:fldChar w:fldCharType="end"/>
      </w:r>
      <w:r>
        <w:rPr>
          <w:b/>
        </w:rPr>
        <w:t xml:space="preserve"> </w:t>
      </w:r>
      <w:r w:rsidRPr="001A71B9">
        <w:t xml:space="preserve">even though they </w:t>
      </w:r>
      <w:r>
        <w:t xml:space="preserve">involved multiple state transition processing, should be applied to </w:t>
      </w:r>
      <w:r w:rsidRPr="00675849">
        <w:t>RESTful</w:t>
      </w:r>
      <w:r>
        <w:t xml:space="preserve"> web services that perform more simplistic single resource processing. There is no need to re-iterate the processing step as they are applicable to non-transactional scenarios.</w:t>
      </w:r>
      <w:r w:rsidRPr="001A71B9">
        <w:t xml:space="preserve"> </w:t>
      </w:r>
    </w:p>
    <w:p w14:paraId="01F71819" w14:textId="77777777" w:rsidR="00455EF9" w:rsidRDefault="00455EF9" w:rsidP="00455EF9">
      <w:pPr>
        <w:rPr>
          <w:sz w:val="24"/>
          <w:szCs w:val="20"/>
        </w:rPr>
      </w:pPr>
      <w:r>
        <w:br w:type="page"/>
      </w:r>
    </w:p>
    <w:p w14:paraId="7F641E1E" w14:textId="77777777" w:rsidR="00455EF9" w:rsidRDefault="00455EF9" w:rsidP="00455EF9">
      <w:pPr>
        <w:pStyle w:val="Heading2"/>
      </w:pPr>
      <w:bookmarkStart w:id="140" w:name="_Toc517966851"/>
      <w:bookmarkStart w:id="141" w:name="_Toc517969150"/>
      <w:bookmarkStart w:id="142" w:name="_Toc518055999"/>
      <w:bookmarkStart w:id="143" w:name="_Toc519761262"/>
      <w:commentRangeStart w:id="144"/>
      <w:r>
        <w:lastRenderedPageBreak/>
        <w:t>Global Exception Guidelines</w:t>
      </w:r>
      <w:bookmarkEnd w:id="139"/>
      <w:bookmarkEnd w:id="140"/>
      <w:bookmarkEnd w:id="141"/>
      <w:bookmarkEnd w:id="142"/>
      <w:bookmarkEnd w:id="143"/>
      <w:commentRangeEnd w:id="144"/>
      <w:r w:rsidR="00D6359C">
        <w:rPr>
          <w:rStyle w:val="CommentReference"/>
          <w:rFonts w:ascii="Times New Roman" w:hAnsi="Times New Roman" w:cs="Times New Roman"/>
          <w:b w:val="0"/>
          <w:bCs w:val="0"/>
          <w:iCs w:val="0"/>
          <w:kern w:val="0"/>
        </w:rPr>
        <w:commentReference w:id="144"/>
      </w:r>
    </w:p>
    <w:p w14:paraId="3EE45718" w14:textId="0AA74AA6" w:rsidR="00455EF9" w:rsidRDefault="00455EF9" w:rsidP="00455EF9">
      <w:pPr>
        <w:pStyle w:val="BodyText"/>
      </w:pPr>
      <w:r>
        <w:t xml:space="preserve">The following diagram depicts the </w:t>
      </w:r>
      <w:commentRangeStart w:id="145"/>
      <w:r w:rsidR="00775109">
        <w:t xml:space="preserve">Multi-Level Processing Stack </w:t>
      </w:r>
      <w:commentRangeEnd w:id="145"/>
      <w:r w:rsidR="007B173A">
        <w:rPr>
          <w:rStyle w:val="CommentReference"/>
        </w:rPr>
        <w:commentReference w:id="145"/>
      </w:r>
      <w:r>
        <w:t>that will be used to describe the Error Processing philosophy as exception</w:t>
      </w:r>
      <w:ins w:id="146" w:author="Author">
        <w:r w:rsidR="007B173A">
          <w:t>s</w:t>
        </w:r>
      </w:ins>
      <w:r>
        <w:t xml:space="preserve"> occur and propagate up to the Consuming Application Level. The diagram is a conceptual view of the processing stack, actual physical components within each level are not detailed as to not complicate the discussion.</w:t>
      </w:r>
    </w:p>
    <w:p w14:paraId="58EDF761" w14:textId="77777777" w:rsidR="00455EF9" w:rsidRDefault="00455EF9" w:rsidP="00455EF9">
      <w:pPr>
        <w:pStyle w:val="BodyText"/>
      </w:pPr>
      <w:r>
        <w:t xml:space="preserve">Additionally, this section will describe service orchestration and how multiple layers of service calls can affect the handling of exceptions and management of faults. </w:t>
      </w:r>
    </w:p>
    <w:p w14:paraId="3C381EE7" w14:textId="67639984" w:rsidR="00455EF9" w:rsidRDefault="00455EF9" w:rsidP="00455EF9">
      <w:pPr>
        <w:pStyle w:val="Caption"/>
        <w:rPr>
          <w:rFonts w:eastAsia="ヒラギノ角ゴ Pro W3"/>
          <w:noProof/>
          <w:color w:val="000000"/>
        </w:rPr>
      </w:pPr>
      <w:bookmarkStart w:id="147" w:name="_Toc517969180"/>
      <w:bookmarkStart w:id="148" w:name="_Ref518030225"/>
      <w:bookmarkStart w:id="149" w:name="_Ref518032457"/>
      <w:bookmarkStart w:id="150" w:name="_Toc518056024"/>
      <w:bookmarkStart w:id="151" w:name="_Toc519761283"/>
      <w:commentRangeStart w:id="152"/>
      <w:r>
        <w:t xml:space="preserve">Figure </w:t>
      </w:r>
      <w:r>
        <w:rPr>
          <w:noProof/>
        </w:rPr>
        <w:fldChar w:fldCharType="begin"/>
      </w:r>
      <w:r>
        <w:rPr>
          <w:noProof/>
        </w:rPr>
        <w:instrText xml:space="preserve"> SEQ Figure \* ARABIC </w:instrText>
      </w:r>
      <w:r>
        <w:rPr>
          <w:noProof/>
        </w:rPr>
        <w:fldChar w:fldCharType="separate"/>
      </w:r>
      <w:r w:rsidR="007C2E4B">
        <w:rPr>
          <w:noProof/>
        </w:rPr>
        <w:t>3</w:t>
      </w:r>
      <w:r>
        <w:rPr>
          <w:noProof/>
        </w:rPr>
        <w:fldChar w:fldCharType="end"/>
      </w:r>
      <w:r>
        <w:t xml:space="preserve"> </w:t>
      </w:r>
      <w:bookmarkEnd w:id="147"/>
      <w:bookmarkEnd w:id="148"/>
      <w:r w:rsidRPr="005D501B">
        <w:t>Multi Level Processing</w:t>
      </w:r>
      <w:r>
        <w:t xml:space="preserve"> Stack</w:t>
      </w:r>
      <w:bookmarkEnd w:id="149"/>
      <w:bookmarkEnd w:id="150"/>
      <w:bookmarkEnd w:id="151"/>
      <w:commentRangeEnd w:id="152"/>
      <w:r w:rsidR="007B173A">
        <w:rPr>
          <w:rStyle w:val="CommentReference"/>
          <w:rFonts w:ascii="Times New Roman" w:hAnsi="Times New Roman" w:cs="Times New Roman"/>
          <w:b w:val="0"/>
          <w:bCs w:val="0"/>
        </w:rPr>
        <w:commentReference w:id="152"/>
      </w:r>
    </w:p>
    <w:p w14:paraId="50065584" w14:textId="77777777" w:rsidR="00455EF9" w:rsidRDefault="00455EF9" w:rsidP="00455EF9">
      <w:pPr>
        <w:pStyle w:val="BodyText"/>
        <w:jc w:val="center"/>
      </w:pPr>
      <w:r>
        <w:object w:dxaOrig="4141" w:dyaOrig="4095" w14:anchorId="5B3F78E1">
          <v:shape id="_x0000_i1028" type="#_x0000_t75" style="width:207pt;height:205.5pt" o:ole="">
            <v:imagedata r:id="rId30" o:title=""/>
          </v:shape>
          <o:OLEObject Type="Embed" ProgID="Visio.Drawing.11" ShapeID="_x0000_i1028" DrawAspect="Content" ObjectID="_1595083070" r:id="rId31"/>
        </w:object>
      </w:r>
    </w:p>
    <w:p w14:paraId="1E0B7B60" w14:textId="77777777" w:rsidR="00455EF9" w:rsidRDefault="00455EF9" w:rsidP="00455EF9">
      <w:pPr>
        <w:pStyle w:val="BodyText"/>
        <w:jc w:val="center"/>
      </w:pPr>
    </w:p>
    <w:p w14:paraId="3988E439" w14:textId="77777777" w:rsidR="00455EF9" w:rsidRDefault="00455EF9" w:rsidP="004E409F">
      <w:pPr>
        <w:pStyle w:val="Heading3"/>
      </w:pPr>
      <w:bookmarkStart w:id="153" w:name="_Toc517966852"/>
      <w:bookmarkStart w:id="154" w:name="_Toc517969151"/>
      <w:bookmarkStart w:id="155" w:name="_Toc518056000"/>
      <w:bookmarkStart w:id="156" w:name="_Toc519761263"/>
      <w:r>
        <w:t>Legacy Access Level Exceptions</w:t>
      </w:r>
      <w:bookmarkEnd w:id="153"/>
      <w:bookmarkEnd w:id="154"/>
      <w:bookmarkEnd w:id="155"/>
      <w:bookmarkEnd w:id="156"/>
    </w:p>
    <w:p w14:paraId="53A82A16" w14:textId="77777777" w:rsidR="00455EF9" w:rsidRDefault="00455EF9" w:rsidP="00455EF9">
      <w:pPr>
        <w:pStyle w:val="BodyText"/>
      </w:pPr>
      <w:commentRangeStart w:id="157"/>
      <w:r>
        <w:t>For the purposed of brevity, the Legacy Access Level layer will incorporate invocation and/or integration with legacy application infrastructures as well as database access utilizing existing data store access mechanisms (JDBC, ODBC, Relational Mapping products such as Hibernate etc.).</w:t>
      </w:r>
      <w:commentRangeEnd w:id="157"/>
      <w:r w:rsidR="00D6359C">
        <w:rPr>
          <w:rStyle w:val="CommentReference"/>
        </w:rPr>
        <w:commentReference w:id="157"/>
      </w:r>
    </w:p>
    <w:p w14:paraId="75635D7D" w14:textId="77777777" w:rsidR="00455EF9" w:rsidRDefault="00455EF9" w:rsidP="00455EF9">
      <w:pPr>
        <w:pStyle w:val="BodyText"/>
      </w:pPr>
      <w:r>
        <w:t>The following are the processing steps with positive and negative procedures for handling a fault thrown by a com</w:t>
      </w:r>
      <w:commentRangeStart w:id="158"/>
      <w:r>
        <w:t>ponent below the Legacy Access Level</w:t>
      </w:r>
      <w:commentRangeEnd w:id="158"/>
      <w:r w:rsidR="00D6359C">
        <w:rPr>
          <w:rStyle w:val="CommentReference"/>
        </w:rPr>
        <w:commentReference w:id="158"/>
      </w:r>
    </w:p>
    <w:p w14:paraId="000679E7" w14:textId="77777777" w:rsidR="00455EF9" w:rsidRDefault="00455EF9" w:rsidP="00E93953">
      <w:pPr>
        <w:pStyle w:val="BodyText"/>
        <w:numPr>
          <w:ilvl w:val="0"/>
          <w:numId w:val="24"/>
        </w:numPr>
      </w:pPr>
      <w:r>
        <w:t xml:space="preserve">The Legacy Access Level </w:t>
      </w:r>
      <w:r w:rsidRPr="00867FC4">
        <w:rPr>
          <w:b/>
        </w:rPr>
        <w:t>can</w:t>
      </w:r>
      <w:r>
        <w:t xml:space="preserve"> </w:t>
      </w:r>
      <w:r w:rsidRPr="00867FC4">
        <w:rPr>
          <w:b/>
        </w:rPr>
        <w:t>handle</w:t>
      </w:r>
      <w:r>
        <w:t xml:space="preserve"> the fault thrown by a component in the Legacy Access Level. The Legacy Access Level has </w:t>
      </w:r>
      <w:commentRangeStart w:id="159"/>
      <w:r>
        <w:t>the option to propagate the error up to the Middleware Level</w:t>
      </w:r>
      <w:commentRangeEnd w:id="159"/>
      <w:r w:rsidR="00D6359C">
        <w:rPr>
          <w:rStyle w:val="CommentReference"/>
        </w:rPr>
        <w:commentReference w:id="159"/>
      </w:r>
      <w:r>
        <w:t xml:space="preserve">.  Additionally, the Legacy Access Level can optionally </w:t>
      </w:r>
      <w:r w:rsidRPr="00DC1748">
        <w:t>log the error returned by the legacy system</w:t>
      </w:r>
      <w:r>
        <w:t xml:space="preserve"> component because these</w:t>
      </w:r>
      <w:r w:rsidRPr="00DC1748">
        <w:t xml:space="preserve"> </w:t>
      </w:r>
      <w:r>
        <w:t xml:space="preserve">components are </w:t>
      </w:r>
      <w:r w:rsidRPr="00DC1748">
        <w:t xml:space="preserve">not expected to use </w:t>
      </w:r>
      <w:r>
        <w:t>an Enterprise Logging Service.</w:t>
      </w:r>
    </w:p>
    <w:p w14:paraId="137F3F34" w14:textId="77777777" w:rsidR="00455EF9" w:rsidRDefault="00455EF9" w:rsidP="00E93953">
      <w:pPr>
        <w:pStyle w:val="BodyText"/>
        <w:numPr>
          <w:ilvl w:val="0"/>
          <w:numId w:val="24"/>
        </w:numPr>
      </w:pPr>
      <w:r>
        <w:t xml:space="preserve">The Legacy Access Level </w:t>
      </w:r>
      <w:commentRangeStart w:id="160"/>
      <w:r w:rsidRPr="00867FC4">
        <w:rPr>
          <w:b/>
        </w:rPr>
        <w:t>cannot handle</w:t>
      </w:r>
      <w:r>
        <w:t xml:space="preserve"> the fault thrown by any component in the Legacy Access Level and continue processing</w:t>
      </w:r>
      <w:commentRangeEnd w:id="160"/>
      <w:r w:rsidR="00D6359C">
        <w:rPr>
          <w:rStyle w:val="CommentReference"/>
        </w:rPr>
        <w:commentReference w:id="160"/>
      </w:r>
      <w:r>
        <w:t xml:space="preserve">. The Legacy Access Level will propagate the fault up to the Middleware Level. Additionally, the Legacy Access Level will </w:t>
      </w:r>
      <w:r w:rsidRPr="00DC1748">
        <w:t>log the error returned by the legacy system</w:t>
      </w:r>
      <w:r>
        <w:t xml:space="preserve"> component because these</w:t>
      </w:r>
      <w:r w:rsidRPr="00DC1748">
        <w:t xml:space="preserve"> </w:t>
      </w:r>
      <w:r>
        <w:t xml:space="preserve">components are </w:t>
      </w:r>
      <w:r w:rsidRPr="00DC1748">
        <w:t xml:space="preserve">not expected to use </w:t>
      </w:r>
      <w:r>
        <w:t>an Enterprise Logging Service.</w:t>
      </w:r>
    </w:p>
    <w:p w14:paraId="13A86EC8" w14:textId="77777777" w:rsidR="00455EF9" w:rsidRDefault="00455EF9" w:rsidP="004E409F">
      <w:pPr>
        <w:pStyle w:val="Heading3"/>
      </w:pPr>
      <w:bookmarkStart w:id="161" w:name="_Toc516653990"/>
      <w:bookmarkStart w:id="162" w:name="_Toc517966853"/>
      <w:bookmarkStart w:id="163" w:name="_Toc517969152"/>
      <w:bookmarkStart w:id="164" w:name="_Toc518056001"/>
      <w:bookmarkStart w:id="165" w:name="_Toc519761264"/>
      <w:commentRangeStart w:id="166"/>
      <w:r>
        <w:lastRenderedPageBreak/>
        <w:t>Middleware-Level Exception</w:t>
      </w:r>
      <w:bookmarkEnd w:id="161"/>
      <w:bookmarkEnd w:id="162"/>
      <w:bookmarkEnd w:id="163"/>
      <w:bookmarkEnd w:id="164"/>
      <w:bookmarkEnd w:id="165"/>
    </w:p>
    <w:p w14:paraId="3FAEBB54" w14:textId="77777777" w:rsidR="00455EF9" w:rsidRDefault="00455EF9" w:rsidP="00455EF9">
      <w:pPr>
        <w:pStyle w:val="BodyText"/>
      </w:pPr>
      <w:r>
        <w:t>The following are the processing steps with positive and negative procedures for handling a fault thrown by the Middleware Level.</w:t>
      </w:r>
    </w:p>
    <w:p w14:paraId="2D55508A" w14:textId="77777777" w:rsidR="00455EF9" w:rsidRDefault="00455EF9" w:rsidP="00E93953">
      <w:pPr>
        <w:pStyle w:val="BodyText"/>
        <w:numPr>
          <w:ilvl w:val="0"/>
          <w:numId w:val="24"/>
        </w:numPr>
      </w:pPr>
      <w:r>
        <w:t xml:space="preserve">The Middleware Level </w:t>
      </w:r>
      <w:r w:rsidRPr="00867FC4">
        <w:rPr>
          <w:b/>
        </w:rPr>
        <w:t>can</w:t>
      </w:r>
      <w:r>
        <w:t xml:space="preserve"> </w:t>
      </w:r>
      <w:r w:rsidRPr="00867FC4">
        <w:rPr>
          <w:b/>
        </w:rPr>
        <w:t>handle</w:t>
      </w:r>
      <w:r>
        <w:t xml:space="preserve"> the fault thrown by the Legacy Access Level. The Middleware Level has the option to propagate the error up to the API Level. </w:t>
      </w:r>
    </w:p>
    <w:p w14:paraId="3CFF8949" w14:textId="77777777" w:rsidR="00455EF9" w:rsidRDefault="00455EF9" w:rsidP="00E93953">
      <w:pPr>
        <w:pStyle w:val="BodyText"/>
        <w:numPr>
          <w:ilvl w:val="0"/>
          <w:numId w:val="24"/>
        </w:numPr>
      </w:pPr>
      <w:r>
        <w:t xml:space="preserve">The Middleware Level </w:t>
      </w:r>
      <w:r w:rsidRPr="00867FC4">
        <w:rPr>
          <w:b/>
        </w:rPr>
        <w:t>cannot handle</w:t>
      </w:r>
      <w:r>
        <w:t xml:space="preserve"> the fault thrown by the Legacy Access Level and continue processing. The Middleware Level will propagate the fault up to the API level.</w:t>
      </w:r>
    </w:p>
    <w:p w14:paraId="3242967A" w14:textId="77777777" w:rsidR="00455EF9" w:rsidRDefault="00455EF9" w:rsidP="004E409F">
      <w:pPr>
        <w:pStyle w:val="Heading3"/>
      </w:pPr>
      <w:bookmarkStart w:id="167" w:name="_Toc516653989"/>
      <w:bookmarkStart w:id="168" w:name="_Toc517966854"/>
      <w:bookmarkStart w:id="169" w:name="_Toc517969153"/>
      <w:bookmarkStart w:id="170" w:name="_Toc518056002"/>
      <w:bookmarkStart w:id="171" w:name="_Toc519761265"/>
      <w:r>
        <w:t>API Level Exception</w:t>
      </w:r>
      <w:bookmarkEnd w:id="167"/>
      <w:r>
        <w:t xml:space="preserve"> Guidelines</w:t>
      </w:r>
      <w:bookmarkEnd w:id="168"/>
      <w:bookmarkEnd w:id="169"/>
      <w:bookmarkEnd w:id="170"/>
      <w:bookmarkEnd w:id="171"/>
    </w:p>
    <w:p w14:paraId="3F93A1CF" w14:textId="77777777" w:rsidR="00455EF9" w:rsidRDefault="00455EF9" w:rsidP="00455EF9">
      <w:pPr>
        <w:pStyle w:val="BodyText"/>
      </w:pPr>
      <w:r>
        <w:t>The following are the processing steps with positive and negative procedures for handling a fault thrown by the API Level.</w:t>
      </w:r>
    </w:p>
    <w:p w14:paraId="1DB353B9" w14:textId="77777777" w:rsidR="00455EF9" w:rsidRDefault="00455EF9" w:rsidP="00E93953">
      <w:pPr>
        <w:pStyle w:val="BodyText"/>
        <w:numPr>
          <w:ilvl w:val="0"/>
          <w:numId w:val="24"/>
        </w:numPr>
      </w:pPr>
      <w:r>
        <w:t xml:space="preserve">The API Level </w:t>
      </w:r>
      <w:r w:rsidRPr="00867FC4">
        <w:rPr>
          <w:b/>
        </w:rPr>
        <w:t>can</w:t>
      </w:r>
      <w:r>
        <w:t xml:space="preserve"> </w:t>
      </w:r>
      <w:r w:rsidRPr="00867FC4">
        <w:rPr>
          <w:b/>
        </w:rPr>
        <w:t>handle</w:t>
      </w:r>
      <w:r>
        <w:t xml:space="preserve"> the fault thrown by the Middleware Level. The API Level has the option to propagate the error up to the Consuming Application. </w:t>
      </w:r>
    </w:p>
    <w:p w14:paraId="039FABAA" w14:textId="77777777" w:rsidR="00455EF9" w:rsidRDefault="00455EF9" w:rsidP="00E93953">
      <w:pPr>
        <w:pStyle w:val="BodyText"/>
        <w:numPr>
          <w:ilvl w:val="0"/>
          <w:numId w:val="24"/>
        </w:numPr>
      </w:pPr>
      <w:r>
        <w:t xml:space="preserve">The API Level </w:t>
      </w:r>
      <w:r w:rsidRPr="00867FC4">
        <w:rPr>
          <w:b/>
        </w:rPr>
        <w:t>cannot handle</w:t>
      </w:r>
      <w:r>
        <w:t xml:space="preserve"> the fault thrown by the Middleware Level and continue processing. The API Level will propagate the fault up to the Consuming Application.</w:t>
      </w:r>
      <w:commentRangeEnd w:id="166"/>
      <w:r w:rsidR="00D6359C">
        <w:rPr>
          <w:rStyle w:val="CommentReference"/>
        </w:rPr>
        <w:commentReference w:id="166"/>
      </w:r>
    </w:p>
    <w:p w14:paraId="1F8948DD" w14:textId="77777777" w:rsidR="00455EF9" w:rsidRDefault="00455EF9" w:rsidP="00455EF9">
      <w:pPr>
        <w:rPr>
          <w:rFonts w:ascii="Arial" w:hAnsi="Arial" w:cs="Arial"/>
          <w:b/>
          <w:bCs/>
          <w:iCs/>
          <w:kern w:val="32"/>
          <w:sz w:val="32"/>
          <w:szCs w:val="28"/>
        </w:rPr>
      </w:pPr>
      <w:bookmarkStart w:id="172" w:name="_Toc516653991"/>
      <w:r>
        <w:br w:type="page"/>
      </w:r>
    </w:p>
    <w:p w14:paraId="70BD1149" w14:textId="733C46CC" w:rsidR="00455EF9" w:rsidRDefault="00455EF9" w:rsidP="00455EF9">
      <w:pPr>
        <w:pStyle w:val="Heading2"/>
      </w:pPr>
      <w:bookmarkStart w:id="173" w:name="_Toc517966855"/>
      <w:bookmarkStart w:id="174" w:name="_Toc517969154"/>
      <w:bookmarkStart w:id="175" w:name="_Ref518043816"/>
      <w:bookmarkStart w:id="176" w:name="_Ref518043822"/>
      <w:bookmarkStart w:id="177" w:name="_Toc518056003"/>
      <w:bookmarkStart w:id="178" w:name="_Toc519761266"/>
      <w:r>
        <w:lastRenderedPageBreak/>
        <w:t xml:space="preserve">Message Process Failure and </w:t>
      </w:r>
      <w:bookmarkEnd w:id="172"/>
      <w:r w:rsidR="00AD7459">
        <w:t>Retries</w:t>
      </w:r>
      <w:bookmarkEnd w:id="173"/>
      <w:bookmarkEnd w:id="174"/>
      <w:bookmarkEnd w:id="175"/>
      <w:bookmarkEnd w:id="176"/>
      <w:bookmarkEnd w:id="177"/>
      <w:bookmarkEnd w:id="178"/>
    </w:p>
    <w:p w14:paraId="1120BE38" w14:textId="108C3403" w:rsidR="00F147BB" w:rsidRDefault="00F147BB" w:rsidP="00F147BB">
      <w:pPr>
        <w:spacing w:after="120"/>
        <w:rPr>
          <w:sz w:val="24"/>
          <w:szCs w:val="20"/>
        </w:rPr>
      </w:pPr>
      <w:r>
        <w:rPr>
          <w:sz w:val="24"/>
          <w:szCs w:val="20"/>
        </w:rPr>
        <w:t xml:space="preserve">This section will discuss retry guidelines for failures that are caused by either </w:t>
      </w:r>
      <w:commentRangeStart w:id="179"/>
      <w:r>
        <w:rPr>
          <w:sz w:val="24"/>
          <w:szCs w:val="20"/>
        </w:rPr>
        <w:t xml:space="preserve">transient (short </w:t>
      </w:r>
      <w:commentRangeEnd w:id="179"/>
      <w:r w:rsidR="005F5C7F">
        <w:rPr>
          <w:rStyle w:val="CommentReference"/>
        </w:rPr>
        <w:commentReference w:id="179"/>
      </w:r>
      <w:r>
        <w:rPr>
          <w:sz w:val="24"/>
          <w:szCs w:val="20"/>
        </w:rPr>
        <w:t xml:space="preserve">duration) failures and long duration failures. The specific HTTP codes that are used to define these types of failure are not </w:t>
      </w:r>
      <w:r w:rsidR="00A556DB">
        <w:rPr>
          <w:sz w:val="24"/>
          <w:szCs w:val="20"/>
        </w:rPr>
        <w:t>included as</w:t>
      </w:r>
      <w:r>
        <w:rPr>
          <w:sz w:val="24"/>
          <w:szCs w:val="20"/>
        </w:rPr>
        <w:t xml:space="preserve"> part of this discussion as the </w:t>
      </w:r>
      <w:r w:rsidR="00A556DB">
        <w:rPr>
          <w:sz w:val="24"/>
          <w:szCs w:val="20"/>
        </w:rPr>
        <w:t>HTTP code and error response</w:t>
      </w:r>
      <w:r>
        <w:rPr>
          <w:sz w:val="24"/>
          <w:szCs w:val="20"/>
        </w:rPr>
        <w:t xml:space="preserve"> philosophy for a service depends on the </w:t>
      </w:r>
      <w:r w:rsidR="00A556DB">
        <w:rPr>
          <w:sz w:val="24"/>
          <w:szCs w:val="20"/>
        </w:rPr>
        <w:t>Error</w:t>
      </w:r>
      <w:r>
        <w:rPr>
          <w:sz w:val="24"/>
          <w:szCs w:val="20"/>
        </w:rPr>
        <w:t xml:space="preserve"> Response design for that service.</w:t>
      </w:r>
    </w:p>
    <w:p w14:paraId="45E7781B" w14:textId="2699FE73" w:rsidR="004E409F" w:rsidRDefault="004E409F" w:rsidP="004E409F">
      <w:pPr>
        <w:pStyle w:val="Heading3"/>
      </w:pPr>
      <w:bookmarkStart w:id="180" w:name="_Toc516653992"/>
      <w:bookmarkStart w:id="181" w:name="_Toc517966856"/>
      <w:bookmarkStart w:id="182" w:name="_Toc517969155"/>
      <w:bookmarkStart w:id="183" w:name="_Toc518056004"/>
      <w:bookmarkStart w:id="184" w:name="_Toc519761267"/>
      <w:r w:rsidRPr="004E409F">
        <w:t>Transient</w:t>
      </w:r>
      <w:r w:rsidR="00363C86">
        <w:t xml:space="preserve"> Process</w:t>
      </w:r>
      <w:r w:rsidRPr="004E409F">
        <w:t xml:space="preserve"> </w:t>
      </w:r>
      <w:r>
        <w:t>F</w:t>
      </w:r>
      <w:r w:rsidRPr="004E409F">
        <w:t>ailures</w:t>
      </w:r>
      <w:bookmarkEnd w:id="180"/>
      <w:bookmarkEnd w:id="181"/>
      <w:bookmarkEnd w:id="182"/>
      <w:r w:rsidR="00D57910">
        <w:t xml:space="preserve"> Message Retries</w:t>
      </w:r>
      <w:bookmarkEnd w:id="183"/>
      <w:bookmarkEnd w:id="184"/>
    </w:p>
    <w:p w14:paraId="3BA63F23" w14:textId="1BC477DA" w:rsidR="00F147BB" w:rsidRPr="00F147BB" w:rsidRDefault="00F147BB" w:rsidP="00F147BB">
      <w:pPr>
        <w:rPr>
          <w:sz w:val="24"/>
          <w:szCs w:val="20"/>
        </w:rPr>
      </w:pPr>
      <w:r w:rsidRPr="00F147BB">
        <w:rPr>
          <w:sz w:val="24"/>
          <w:szCs w:val="20"/>
        </w:rPr>
        <w:t xml:space="preserve">Transient </w:t>
      </w:r>
      <w:r w:rsidR="00363C86">
        <w:rPr>
          <w:sz w:val="24"/>
          <w:szCs w:val="20"/>
        </w:rPr>
        <w:t xml:space="preserve">process </w:t>
      </w:r>
      <w:r w:rsidRPr="00F147BB">
        <w:rPr>
          <w:sz w:val="24"/>
          <w:szCs w:val="20"/>
        </w:rPr>
        <w:t xml:space="preserve">failures </w:t>
      </w:r>
      <w:r>
        <w:rPr>
          <w:sz w:val="24"/>
          <w:szCs w:val="20"/>
        </w:rPr>
        <w:t xml:space="preserve">(short duration) </w:t>
      </w:r>
      <w:r w:rsidRPr="00F147BB">
        <w:rPr>
          <w:sz w:val="24"/>
          <w:szCs w:val="20"/>
        </w:rPr>
        <w:t>occur while communicating to external component</w:t>
      </w:r>
      <w:r w:rsidR="00A556DB">
        <w:rPr>
          <w:sz w:val="24"/>
          <w:szCs w:val="20"/>
        </w:rPr>
        <w:t>s</w:t>
      </w:r>
      <w:r w:rsidRPr="00F147BB">
        <w:rPr>
          <w:sz w:val="24"/>
          <w:szCs w:val="20"/>
        </w:rPr>
        <w:t xml:space="preserve"> or service</w:t>
      </w:r>
      <w:r w:rsidR="00A556DB">
        <w:rPr>
          <w:sz w:val="24"/>
          <w:szCs w:val="20"/>
        </w:rPr>
        <w:t xml:space="preserve">s that are not </w:t>
      </w:r>
      <w:r w:rsidRPr="00F147BB">
        <w:rPr>
          <w:sz w:val="24"/>
          <w:szCs w:val="20"/>
        </w:rPr>
        <w:t>available.</w:t>
      </w:r>
      <w:r>
        <w:rPr>
          <w:sz w:val="24"/>
          <w:szCs w:val="20"/>
        </w:rPr>
        <w:t xml:space="preserve"> If the</w:t>
      </w:r>
      <w:r w:rsidRPr="00F147BB">
        <w:rPr>
          <w:sz w:val="24"/>
          <w:szCs w:val="20"/>
        </w:rPr>
        <w:t xml:space="preserve"> service again</w:t>
      </w:r>
      <w:r>
        <w:rPr>
          <w:sz w:val="24"/>
          <w:szCs w:val="20"/>
        </w:rPr>
        <w:t xml:space="preserve"> is called again</w:t>
      </w:r>
      <w:r w:rsidRPr="00F147BB">
        <w:rPr>
          <w:sz w:val="24"/>
          <w:szCs w:val="20"/>
        </w:rPr>
        <w:t xml:space="preserve">, </w:t>
      </w:r>
      <w:r>
        <w:rPr>
          <w:sz w:val="24"/>
          <w:szCs w:val="20"/>
        </w:rPr>
        <w:t xml:space="preserve">it is possible that </w:t>
      </w:r>
      <w:r w:rsidR="00A556DB">
        <w:rPr>
          <w:sz w:val="24"/>
          <w:szCs w:val="20"/>
        </w:rPr>
        <w:t>it b</w:t>
      </w:r>
      <w:r>
        <w:rPr>
          <w:sz w:val="24"/>
          <w:szCs w:val="20"/>
        </w:rPr>
        <w:t xml:space="preserve">e </w:t>
      </w:r>
      <w:r w:rsidRPr="00F147BB">
        <w:rPr>
          <w:sz w:val="24"/>
          <w:szCs w:val="20"/>
        </w:rPr>
        <w:t xml:space="preserve">will </w:t>
      </w:r>
      <w:r>
        <w:rPr>
          <w:sz w:val="24"/>
          <w:szCs w:val="20"/>
        </w:rPr>
        <w:t>be successful hence the term transient failure.</w:t>
      </w:r>
    </w:p>
    <w:p w14:paraId="542E1CB2" w14:textId="6DC31D64" w:rsidR="00363C86" w:rsidRDefault="00363C86" w:rsidP="00363C86">
      <w:pPr>
        <w:pStyle w:val="BodyText"/>
      </w:pPr>
      <w:commentRangeStart w:id="185"/>
      <w:r>
        <w:t xml:space="preserve">The initial step in handling </w:t>
      </w:r>
      <w:r w:rsidR="008B5841">
        <w:t>t</w:t>
      </w:r>
      <w:r w:rsidRPr="00F147BB">
        <w:t xml:space="preserve">ransient </w:t>
      </w:r>
      <w:r>
        <w:t xml:space="preserve">process </w:t>
      </w:r>
      <w:r w:rsidRPr="00F147BB">
        <w:t>failures</w:t>
      </w:r>
      <w:r>
        <w:t xml:space="preserve"> is to identify the transient process fault</w:t>
      </w:r>
      <w:r w:rsidR="008B5841">
        <w:t xml:space="preserve"> </w:t>
      </w:r>
      <w:r>
        <w:t xml:space="preserve">by checking if the fault is something that the target service is sending and has provided error message context from the application perspective. </w:t>
      </w:r>
      <w:commentRangeEnd w:id="185"/>
      <w:r w:rsidR="00D6359C">
        <w:rPr>
          <w:rStyle w:val="CommentReference"/>
        </w:rPr>
        <w:commentReference w:id="185"/>
      </w:r>
      <w:r>
        <w:t xml:space="preserve">If this is the </w:t>
      </w:r>
      <w:proofErr w:type="gramStart"/>
      <w:r>
        <w:t>case</w:t>
      </w:r>
      <w:proofErr w:type="gramEnd"/>
      <w:r>
        <w:t xml:space="preserve"> then this is not a transient fault since the service is sending a fault. But if the fault is not coming from the service, there may be other reasons like infrastructure failure issues and it is something that cannot be resolved by simply the </w:t>
      </w:r>
      <w:r w:rsidR="008B5841">
        <w:t>re-</w:t>
      </w:r>
      <w:r>
        <w:t>calling service again, this is potentially a transient process fault.</w:t>
      </w:r>
    </w:p>
    <w:p w14:paraId="080FBE0C" w14:textId="0E09DA70" w:rsidR="00363C86" w:rsidRPr="008B02A9" w:rsidRDefault="003A25E0" w:rsidP="008B02A9">
      <w:pPr>
        <w:pStyle w:val="Heading4"/>
      </w:pPr>
      <w:bookmarkStart w:id="186" w:name="_Toc518056005"/>
      <w:bookmarkStart w:id="187" w:name="_Toc519761268"/>
      <w:r w:rsidRPr="008B02A9">
        <w:t>Transient Process Failure Simple Retry</w:t>
      </w:r>
      <w:bookmarkEnd w:id="186"/>
      <w:bookmarkEnd w:id="187"/>
    </w:p>
    <w:p w14:paraId="16B27328" w14:textId="7EF351B8" w:rsidR="00455EF9" w:rsidRDefault="00363C86" w:rsidP="00363C86">
      <w:pPr>
        <w:pStyle w:val="BodyText"/>
      </w:pPr>
      <w:r>
        <w:t>Once a transient fault</w:t>
      </w:r>
      <w:r w:rsidR="008B5841">
        <w:t xml:space="preserve"> has been identified</w:t>
      </w:r>
      <w:r>
        <w:t xml:space="preserve">, </w:t>
      </w:r>
      <w:r w:rsidR="00C255EA">
        <w:t>the</w:t>
      </w:r>
      <w:r w:rsidR="003A25E0">
        <w:t xml:space="preserve"> simplest solution is the implementation of </w:t>
      </w:r>
      <w:r>
        <w:t xml:space="preserve">some </w:t>
      </w:r>
      <w:commentRangeStart w:id="188"/>
      <w:r>
        <w:t xml:space="preserve">retry logic </w:t>
      </w:r>
      <w:commentRangeEnd w:id="188"/>
      <w:r w:rsidR="005F5C7F">
        <w:rPr>
          <w:rStyle w:val="CommentReference"/>
        </w:rPr>
        <w:commentReference w:id="188"/>
      </w:r>
      <w:r>
        <w:t xml:space="preserve">so that the issue will get resolved by calling the service again. </w:t>
      </w:r>
      <w:r w:rsidR="00547794">
        <w:t>A</w:t>
      </w:r>
      <w:r>
        <w:t xml:space="preserve"> typical way to implement the retry is as follows</w:t>
      </w:r>
    </w:p>
    <w:p w14:paraId="74AF08F2" w14:textId="77777777" w:rsidR="003A25E0" w:rsidRDefault="003A25E0" w:rsidP="00E93953">
      <w:pPr>
        <w:pStyle w:val="BodyText"/>
        <w:numPr>
          <w:ilvl w:val="0"/>
          <w:numId w:val="25"/>
        </w:numPr>
        <w:spacing w:before="0" w:after="0"/>
      </w:pPr>
      <w:commentRangeStart w:id="189"/>
      <w:r>
        <w:t>Define the maximum retry count.</w:t>
      </w:r>
      <w:commentRangeEnd w:id="189"/>
      <w:r w:rsidR="005F5C7F">
        <w:rPr>
          <w:rStyle w:val="CommentReference"/>
        </w:rPr>
        <w:commentReference w:id="189"/>
      </w:r>
    </w:p>
    <w:p w14:paraId="79F710EA" w14:textId="77777777" w:rsidR="003A25E0" w:rsidRDefault="003A25E0" w:rsidP="00E93953">
      <w:pPr>
        <w:pStyle w:val="BodyText"/>
        <w:numPr>
          <w:ilvl w:val="0"/>
          <w:numId w:val="25"/>
        </w:numPr>
        <w:spacing w:before="0" w:after="0"/>
      </w:pPr>
      <w:r>
        <w:t>Retry the service call and increment the retry count.</w:t>
      </w:r>
    </w:p>
    <w:p w14:paraId="1650DB85" w14:textId="20AFAC9A" w:rsidR="003A25E0" w:rsidRDefault="003A25E0" w:rsidP="00E93953">
      <w:pPr>
        <w:pStyle w:val="BodyText"/>
        <w:numPr>
          <w:ilvl w:val="0"/>
          <w:numId w:val="25"/>
        </w:numPr>
        <w:spacing w:before="0" w:after="0"/>
      </w:pPr>
      <w:r>
        <w:t>If the call succeeds, return the result to the caller.</w:t>
      </w:r>
    </w:p>
    <w:p w14:paraId="37023032" w14:textId="3559CF07" w:rsidR="003A25E0" w:rsidRDefault="003A25E0" w:rsidP="00E93953">
      <w:pPr>
        <w:pStyle w:val="BodyText"/>
        <w:numPr>
          <w:ilvl w:val="0"/>
          <w:numId w:val="25"/>
        </w:numPr>
        <w:spacing w:before="0" w:after="0"/>
      </w:pPr>
      <w:r>
        <w:t>If the same fault persists, keep retrying until the maximum retry count is hit.</w:t>
      </w:r>
    </w:p>
    <w:p w14:paraId="56F88CC9" w14:textId="7959D549" w:rsidR="00455EF9" w:rsidRDefault="003A25E0" w:rsidP="00E93953">
      <w:pPr>
        <w:pStyle w:val="BodyText"/>
        <w:numPr>
          <w:ilvl w:val="0"/>
          <w:numId w:val="25"/>
        </w:numPr>
        <w:spacing w:before="0" w:after="0"/>
      </w:pPr>
      <w:r>
        <w:t>If the call is failing even after maximum retries, communicate that target service is unavailable</w:t>
      </w:r>
    </w:p>
    <w:p w14:paraId="25F1EF24" w14:textId="19BC7393" w:rsidR="002D2B98" w:rsidRDefault="002D2B98" w:rsidP="008B02A9">
      <w:pPr>
        <w:pStyle w:val="Heading4"/>
      </w:pPr>
      <w:bookmarkStart w:id="190" w:name="_Toc518056006"/>
      <w:bookmarkStart w:id="191" w:name="_Toc519761269"/>
      <w:r>
        <w:t xml:space="preserve">Transient Process Failure </w:t>
      </w:r>
      <w:r w:rsidR="009F34C7">
        <w:t>Dynamic</w:t>
      </w:r>
      <w:r>
        <w:t xml:space="preserve"> Retry</w:t>
      </w:r>
      <w:bookmarkEnd w:id="190"/>
      <w:bookmarkEnd w:id="191"/>
    </w:p>
    <w:p w14:paraId="23936741" w14:textId="3E57C8B7" w:rsidR="002D2B98" w:rsidRDefault="00462150" w:rsidP="002D2B98">
      <w:pPr>
        <w:pStyle w:val="BodyText"/>
      </w:pPr>
      <w:r>
        <w:t xml:space="preserve">Using the </w:t>
      </w:r>
      <w:r w:rsidR="002D2B98">
        <w:t xml:space="preserve">Retry Process identified above </w:t>
      </w:r>
      <w:r>
        <w:t xml:space="preserve">could cause </w:t>
      </w:r>
      <w:r w:rsidR="002D2B98">
        <w:t xml:space="preserve">potential issues. These issues may be a result of the service </w:t>
      </w:r>
      <w:r w:rsidR="009F34C7">
        <w:t>being</w:t>
      </w:r>
      <w:r w:rsidR="002D2B98">
        <w:t xml:space="preserve"> overloaded or some </w:t>
      </w:r>
      <w:r w:rsidR="009F34C7">
        <w:t xml:space="preserve">type of </w:t>
      </w:r>
      <w:r w:rsidR="002D2B98">
        <w:t xml:space="preserve">throttling </w:t>
      </w:r>
      <w:r w:rsidR="00864A18">
        <w:t xml:space="preserve">that was </w:t>
      </w:r>
      <w:r w:rsidR="002D2B98">
        <w:t>implemented at the service end. This service is rejecting new calls</w:t>
      </w:r>
      <w:r w:rsidR="00864A18">
        <w:t xml:space="preserve"> and there </w:t>
      </w:r>
      <w:r w:rsidR="002D2B98">
        <w:t xml:space="preserve">is a possibility that the </w:t>
      </w:r>
      <w:r w:rsidR="00D225ED">
        <w:t>retry</w:t>
      </w:r>
      <w:r w:rsidR="002D2B98">
        <w:t xml:space="preserve"> requests are further adding to the overload of service.</w:t>
      </w:r>
    </w:p>
    <w:p w14:paraId="2E67CF18" w14:textId="7762DF6E" w:rsidR="00547794" w:rsidRDefault="009F34C7" w:rsidP="00547794">
      <w:pPr>
        <w:pStyle w:val="BodyText"/>
      </w:pPr>
      <w:r>
        <w:t>A work around for this problem is the use of a Dynamic Retry</w:t>
      </w:r>
      <w:r w:rsidRPr="009F34C7">
        <w:t xml:space="preserve"> that instead of retrying after waiting for a fixed amount of time, </w:t>
      </w:r>
      <w:r>
        <w:t>the</w:t>
      </w:r>
      <w:r w:rsidRPr="009F34C7">
        <w:t xml:space="preserve"> waiting time </w:t>
      </w:r>
      <w:r>
        <w:t>is increased.</w:t>
      </w:r>
      <w:r w:rsidR="00085737">
        <w:t xml:space="preserve"> </w:t>
      </w:r>
      <w:r w:rsidR="000C62AA">
        <w:t>I</w:t>
      </w:r>
      <w:r w:rsidR="00085737" w:rsidRPr="00085737">
        <w:t>ncrementally increasing the wait time between the consecutive retry requests after each failure</w:t>
      </w:r>
      <w:r w:rsidR="00085737">
        <w:t xml:space="preserve"> </w:t>
      </w:r>
      <w:r w:rsidR="00085737" w:rsidRPr="00085737">
        <w:t xml:space="preserve">gives the service some </w:t>
      </w:r>
      <w:r w:rsidR="00085737">
        <w:t>“</w:t>
      </w:r>
      <w:r w:rsidR="00085737" w:rsidRPr="00085737">
        <w:t>breathing time</w:t>
      </w:r>
      <w:r w:rsidR="00085737">
        <w:t>’</w:t>
      </w:r>
      <w:r w:rsidR="00085737" w:rsidRPr="00085737">
        <w:t>.</w:t>
      </w:r>
      <w:r w:rsidR="00547794">
        <w:t xml:space="preserve"> A typical way to implement the dynamic retry is as follows</w:t>
      </w:r>
    </w:p>
    <w:p w14:paraId="427CB12B" w14:textId="77777777" w:rsidR="00547794" w:rsidRDefault="00547794" w:rsidP="00E93953">
      <w:pPr>
        <w:pStyle w:val="ListParagraph"/>
        <w:numPr>
          <w:ilvl w:val="0"/>
          <w:numId w:val="26"/>
        </w:numPr>
      </w:pPr>
      <w:r>
        <w:t>Define the maximum retry count.</w:t>
      </w:r>
    </w:p>
    <w:p w14:paraId="44A59743" w14:textId="77777777" w:rsidR="00547794" w:rsidRDefault="00547794" w:rsidP="00E93953">
      <w:pPr>
        <w:pStyle w:val="ListParagraph"/>
        <w:numPr>
          <w:ilvl w:val="0"/>
          <w:numId w:val="26"/>
        </w:numPr>
      </w:pPr>
      <w:r>
        <w:t>Retry the service call and increment the retry count.</w:t>
      </w:r>
    </w:p>
    <w:p w14:paraId="1FA8BA9C" w14:textId="26E4A704" w:rsidR="00547794" w:rsidRDefault="00547794" w:rsidP="00E93953">
      <w:pPr>
        <w:pStyle w:val="ListParagraph"/>
        <w:numPr>
          <w:ilvl w:val="0"/>
          <w:numId w:val="26"/>
        </w:numPr>
      </w:pPr>
      <w:r>
        <w:t>If the call succeeds, return the result to the caller.</w:t>
      </w:r>
    </w:p>
    <w:p w14:paraId="270BC146" w14:textId="4B56B9E0" w:rsidR="00547794" w:rsidRDefault="00547794" w:rsidP="00E93953">
      <w:pPr>
        <w:pStyle w:val="ListParagraph"/>
        <w:numPr>
          <w:ilvl w:val="0"/>
          <w:numId w:val="26"/>
        </w:numPr>
      </w:pPr>
      <w:r>
        <w:t>If the same fault persists, increase the delay period for next retry.</w:t>
      </w:r>
    </w:p>
    <w:p w14:paraId="090262AA" w14:textId="77777777" w:rsidR="00547794" w:rsidRDefault="00547794" w:rsidP="00E93953">
      <w:pPr>
        <w:pStyle w:val="ListParagraph"/>
        <w:numPr>
          <w:ilvl w:val="0"/>
          <w:numId w:val="26"/>
        </w:numPr>
      </w:pPr>
      <w:r>
        <w:t>Keep retrying and keep increasing the delay period until the maximum retry count is hit.</w:t>
      </w:r>
    </w:p>
    <w:p w14:paraId="31F4A7FD" w14:textId="2F4D8F26" w:rsidR="00547794" w:rsidRDefault="00547794" w:rsidP="00E93953">
      <w:pPr>
        <w:pStyle w:val="BodyText"/>
        <w:numPr>
          <w:ilvl w:val="0"/>
          <w:numId w:val="25"/>
        </w:numPr>
        <w:spacing w:before="0" w:after="0"/>
      </w:pPr>
      <w:r>
        <w:t>If the call is failing even after maximum retries, communicate that target service is unavailable.</w:t>
      </w:r>
    </w:p>
    <w:p w14:paraId="64D40C44" w14:textId="77731A3C" w:rsidR="00455EF9" w:rsidRDefault="00455EF9" w:rsidP="004E409F">
      <w:pPr>
        <w:pStyle w:val="Heading3"/>
      </w:pPr>
      <w:bookmarkStart w:id="192" w:name="_Toc516653993"/>
      <w:bookmarkStart w:id="193" w:name="_Toc517966859"/>
      <w:bookmarkStart w:id="194" w:name="_Toc517969158"/>
      <w:bookmarkStart w:id="195" w:name="_Toc518056007"/>
      <w:bookmarkStart w:id="196" w:name="_Toc519761270"/>
      <w:r>
        <w:lastRenderedPageBreak/>
        <w:t>Handling Message Failures</w:t>
      </w:r>
      <w:bookmarkEnd w:id="192"/>
      <w:bookmarkEnd w:id="193"/>
      <w:bookmarkEnd w:id="194"/>
      <w:bookmarkEnd w:id="195"/>
      <w:bookmarkEnd w:id="196"/>
    </w:p>
    <w:p w14:paraId="0AD7E8F3" w14:textId="5843D006" w:rsidR="00172848" w:rsidRDefault="00172848" w:rsidP="00172848">
      <w:pPr>
        <w:pStyle w:val="BodyText"/>
      </w:pPr>
      <w:commentRangeStart w:id="197"/>
      <w:r>
        <w:t xml:space="preserve">The distributed nature of composite applications and service orchestrations requires message handling capabilities to support effective diagnosis and resolution of errors. Centralized </w:t>
      </w:r>
      <w:r w:rsidR="001616EB">
        <w:t xml:space="preserve">as well as localized </w:t>
      </w:r>
      <w:r>
        <w:t xml:space="preserve">error handling augmented by error logging enables efficient access to error information and consistent tracking of exceptions and faults.  </w:t>
      </w:r>
      <w:commentRangeEnd w:id="197"/>
      <w:r w:rsidR="00DC7F8A">
        <w:rPr>
          <w:rStyle w:val="CommentReference"/>
        </w:rPr>
        <w:commentReference w:id="197"/>
      </w:r>
    </w:p>
    <w:p w14:paraId="50129F3C" w14:textId="77777777" w:rsidR="001616EB" w:rsidRDefault="001616EB" w:rsidP="001616EB">
      <w:pPr>
        <w:pStyle w:val="Heading4"/>
      </w:pPr>
      <w:bookmarkStart w:id="198" w:name="_Toc517966860"/>
      <w:bookmarkStart w:id="199" w:name="_Toc517969159"/>
      <w:bookmarkStart w:id="200" w:name="_Toc518056008"/>
      <w:bookmarkStart w:id="201" w:name="_Toc519761271"/>
      <w:r w:rsidRPr="00C3119C">
        <w:t>Central Exception Message Handling</w:t>
      </w:r>
      <w:bookmarkEnd w:id="198"/>
      <w:bookmarkEnd w:id="199"/>
      <w:bookmarkEnd w:id="200"/>
      <w:bookmarkEnd w:id="201"/>
    </w:p>
    <w:p w14:paraId="485BAB03" w14:textId="77777777" w:rsidR="001616EB" w:rsidRDefault="00172848" w:rsidP="001616EB">
      <w:pPr>
        <w:pStyle w:val="BodyText"/>
      </w:pPr>
      <w:r>
        <w:t xml:space="preserve">Exceptions that do not result in a fault </w:t>
      </w:r>
      <w:proofErr w:type="gramStart"/>
      <w:r>
        <w:t>message, but</w:t>
      </w:r>
      <w:proofErr w:type="gramEnd"/>
      <w:r>
        <w:t xml:space="preserve"> do affect the behavior of service orchestrations or service consumers must be handled and logged centrally.</w:t>
      </w:r>
      <w:r w:rsidR="005E1942">
        <w:t xml:space="preserve"> Information such shutdowns due to scheduled maintenance should be handled and logged centrally.</w:t>
      </w:r>
      <w:r w:rsidR="001616EB">
        <w:t xml:space="preserve"> Any exception that results in a fault message must be handled and logged centrally.  </w:t>
      </w:r>
    </w:p>
    <w:p w14:paraId="758D106E" w14:textId="162DB477" w:rsidR="00172848" w:rsidRDefault="00172848" w:rsidP="00172848">
      <w:pPr>
        <w:pStyle w:val="Heading4"/>
      </w:pPr>
      <w:bookmarkStart w:id="202" w:name="_Toc517966861"/>
      <w:bookmarkStart w:id="203" w:name="_Toc517969160"/>
      <w:bookmarkStart w:id="204" w:name="_Toc518056009"/>
      <w:bookmarkStart w:id="205" w:name="_Toc519761272"/>
      <w:r w:rsidRPr="001C4929">
        <w:t>Local Level Exception Message Handling</w:t>
      </w:r>
      <w:bookmarkEnd w:id="202"/>
      <w:bookmarkEnd w:id="203"/>
      <w:bookmarkEnd w:id="204"/>
      <w:bookmarkEnd w:id="205"/>
    </w:p>
    <w:p w14:paraId="7270EB5B" w14:textId="029CB5E6" w:rsidR="00172848" w:rsidRDefault="005E1942" w:rsidP="00172848">
      <w:pPr>
        <w:pStyle w:val="BodyText"/>
      </w:pPr>
      <w:commentRangeStart w:id="206"/>
      <w:r>
        <w:t>Exceptions that do not return a fault and do not influence the behavior of service orchestrations and service consumers would only require locally supported logging</w:t>
      </w:r>
      <w:commentRangeEnd w:id="206"/>
      <w:r w:rsidR="001529F9">
        <w:rPr>
          <w:rStyle w:val="CommentReference"/>
        </w:rPr>
        <w:commentReference w:id="206"/>
      </w:r>
      <w:r>
        <w:t>.</w:t>
      </w:r>
      <w:r w:rsidR="001616EB">
        <w:t xml:space="preserve"> Exceptions of the informational variety would only require locally supported logging</w:t>
      </w:r>
    </w:p>
    <w:p w14:paraId="178D9C48" w14:textId="77777777" w:rsidR="00455EF9" w:rsidRDefault="00455EF9" w:rsidP="00455EF9">
      <w:pPr>
        <w:rPr>
          <w:sz w:val="24"/>
          <w:szCs w:val="20"/>
        </w:rPr>
      </w:pPr>
      <w:r>
        <w:br w:type="page"/>
      </w:r>
    </w:p>
    <w:p w14:paraId="5EE74E64" w14:textId="4C577A65" w:rsidR="00455EF9" w:rsidRDefault="00455EF9" w:rsidP="00455EF9">
      <w:pPr>
        <w:pStyle w:val="Heading2"/>
      </w:pPr>
      <w:bookmarkStart w:id="207" w:name="_Toc516653994"/>
      <w:bookmarkStart w:id="208" w:name="_Toc517966862"/>
      <w:bookmarkStart w:id="209" w:name="_Toc517969161"/>
      <w:bookmarkStart w:id="210" w:name="_Toc518056010"/>
      <w:bookmarkStart w:id="211" w:name="_Toc519761273"/>
      <w:r>
        <w:lastRenderedPageBreak/>
        <w:t>Exception Logging</w:t>
      </w:r>
      <w:bookmarkEnd w:id="207"/>
      <w:r>
        <w:t xml:space="preserve"> Guidelines</w:t>
      </w:r>
      <w:bookmarkEnd w:id="208"/>
      <w:bookmarkEnd w:id="209"/>
      <w:bookmarkEnd w:id="210"/>
      <w:bookmarkEnd w:id="211"/>
    </w:p>
    <w:p w14:paraId="607EA32D" w14:textId="0D70D90F" w:rsidR="00150581" w:rsidRDefault="00150581" w:rsidP="00150581">
      <w:pPr>
        <w:pStyle w:val="BodyText"/>
      </w:pPr>
      <w:r>
        <w:t xml:space="preserve">Centralized and Localized Error procedures are very similar to the Centralized and Localized Message Handling Failures detailed in section </w:t>
      </w:r>
      <w:r>
        <w:fldChar w:fldCharType="begin"/>
      </w:r>
      <w:r>
        <w:instrText xml:space="preserve"> REF _Ref518043816 \r \h </w:instrText>
      </w:r>
      <w:r>
        <w:fldChar w:fldCharType="separate"/>
      </w:r>
      <w:r w:rsidR="007C2E4B">
        <w:t>1.5</w:t>
      </w:r>
      <w:r>
        <w:fldChar w:fldCharType="end"/>
      </w:r>
      <w:r>
        <w:t xml:space="preserve"> </w:t>
      </w:r>
      <w:r>
        <w:fldChar w:fldCharType="begin"/>
      </w:r>
      <w:r>
        <w:instrText xml:space="preserve"> REF _Ref518043822 \h </w:instrText>
      </w:r>
      <w:r>
        <w:fldChar w:fldCharType="separate"/>
      </w:r>
      <w:r w:rsidR="007C2E4B">
        <w:t>Message Process Failure and Retries</w:t>
      </w:r>
      <w:r>
        <w:fldChar w:fldCharType="end"/>
      </w:r>
      <w:r>
        <w:t xml:space="preserve">. Refer to that section for details. </w:t>
      </w:r>
    </w:p>
    <w:p w14:paraId="52FF423E" w14:textId="13B1302D" w:rsidR="00150581" w:rsidRDefault="00150581" w:rsidP="00150581">
      <w:pPr>
        <w:pStyle w:val="BodyText"/>
      </w:pPr>
      <w:r>
        <w:t xml:space="preserve">Actual Logging Procedures and implementation will be detailed in the Baseline Logging section of this document. </w:t>
      </w:r>
    </w:p>
    <w:p w14:paraId="2051DE33" w14:textId="77777777" w:rsidR="00F2696E" w:rsidRDefault="00F2696E" w:rsidP="00F2696E">
      <w:pPr>
        <w:pStyle w:val="BodyText"/>
        <w:rPr>
          <w:color w:val="000000" w:themeColor="text1"/>
          <w:spacing w:val="2"/>
          <w:szCs w:val="24"/>
        </w:rPr>
      </w:pPr>
      <w:r w:rsidRPr="003A339B">
        <w:rPr>
          <w:color w:val="000000" w:themeColor="text1"/>
          <w:spacing w:val="2"/>
          <w:szCs w:val="24"/>
        </w:rPr>
        <w:t xml:space="preserve">The Enterprise Shared Services (ESS) Exception Handling Guidelines document, pointed to by this </w:t>
      </w:r>
      <w:r>
        <w:rPr>
          <w:color w:val="000000" w:themeColor="text1"/>
          <w:spacing w:val="2"/>
          <w:szCs w:val="24"/>
        </w:rPr>
        <w:t>imbedded document:</w:t>
      </w:r>
    </w:p>
    <w:p w14:paraId="681F503D" w14:textId="7FC60318" w:rsidR="00F2696E" w:rsidRDefault="00F2696E" w:rsidP="00F2696E">
      <w:pPr>
        <w:pStyle w:val="BodyText"/>
        <w:rPr>
          <w:spacing w:val="2"/>
          <w:szCs w:val="24"/>
        </w:rPr>
      </w:pPr>
      <w:r>
        <w:rPr>
          <w:color w:val="000000" w:themeColor="text1"/>
          <w:spacing w:val="2"/>
          <w:szCs w:val="24"/>
        </w:rPr>
        <w:object w:dxaOrig="1531" w:dyaOrig="990" w14:anchorId="44CA4F52">
          <v:shape id="_x0000_i1029" type="#_x0000_t75" style="width:76.5pt;height:49.5pt" o:ole="">
            <v:imagedata r:id="rId23" o:title=""/>
          </v:shape>
          <o:OLEObject Type="Embed" ProgID="Word.Document.12" ShapeID="_x0000_i1029" DrawAspect="Icon" ObjectID="_1595083071" r:id="rId32">
            <o:FieldCodes>\s</o:FieldCodes>
          </o:OLEObject>
        </w:object>
      </w:r>
    </w:p>
    <w:p w14:paraId="532977F7" w14:textId="397A2F76" w:rsidR="006F1CC4" w:rsidRDefault="00644B96" w:rsidP="006F1CC4">
      <w:pPr>
        <w:pStyle w:val="BodyText"/>
      </w:pPr>
      <w:r>
        <w:rPr>
          <w:spacing w:val="2"/>
          <w:szCs w:val="24"/>
        </w:rPr>
        <w:t>This document</w:t>
      </w:r>
      <w:r w:rsidR="006F1CC4">
        <w:t xml:space="preserve"> contains XML based logging guidelines that were defined for SOAP services. From a consistency perspective, continuing these guidelines for RESTful based services would be beneficial. </w:t>
      </w:r>
    </w:p>
    <w:p w14:paraId="4A5C7400" w14:textId="04B919C7" w:rsidR="006F1CC4" w:rsidRDefault="006F1CC4" w:rsidP="009009D0">
      <w:pPr>
        <w:pStyle w:val="Heading3"/>
      </w:pPr>
      <w:bookmarkStart w:id="212" w:name="_Toc518056011"/>
      <w:bookmarkStart w:id="213" w:name="_Toc519761274"/>
      <w:r>
        <w:t>Enterprise Shared Services Logging Model</w:t>
      </w:r>
      <w:bookmarkEnd w:id="212"/>
      <w:bookmarkEnd w:id="213"/>
    </w:p>
    <w:p w14:paraId="3C97E3BD" w14:textId="7F2C1C5F" w:rsidR="00EE129D" w:rsidRDefault="00EE129D" w:rsidP="00EE129D">
      <w:pPr>
        <w:pStyle w:val="Caption"/>
        <w:rPr>
          <w:rFonts w:eastAsia="ヒラギノ角ゴ Pro W3"/>
          <w:noProof/>
          <w:color w:val="000000"/>
        </w:rPr>
      </w:pPr>
      <w:bookmarkStart w:id="214" w:name="_Toc518056025"/>
      <w:bookmarkStart w:id="215" w:name="_Toc519761284"/>
      <w:r>
        <w:t xml:space="preserve">Figure </w:t>
      </w:r>
      <w:r>
        <w:rPr>
          <w:noProof/>
        </w:rPr>
        <w:fldChar w:fldCharType="begin"/>
      </w:r>
      <w:r>
        <w:rPr>
          <w:noProof/>
        </w:rPr>
        <w:instrText xml:space="preserve"> SEQ Figure \* ARABIC </w:instrText>
      </w:r>
      <w:r>
        <w:rPr>
          <w:noProof/>
        </w:rPr>
        <w:fldChar w:fldCharType="separate"/>
      </w:r>
      <w:r w:rsidR="007C2E4B">
        <w:rPr>
          <w:noProof/>
        </w:rPr>
        <w:t>4</w:t>
      </w:r>
      <w:r>
        <w:rPr>
          <w:noProof/>
        </w:rPr>
        <w:fldChar w:fldCharType="end"/>
      </w:r>
      <w:r>
        <w:t xml:space="preserve">  ESS Logging Model</w:t>
      </w:r>
      <w:bookmarkEnd w:id="214"/>
      <w:bookmarkEnd w:id="215"/>
    </w:p>
    <w:p w14:paraId="148AAA2F" w14:textId="6396B2EC" w:rsidR="00150581" w:rsidRDefault="00643DF0" w:rsidP="00643DF0">
      <w:pPr>
        <w:pStyle w:val="BodyText"/>
        <w:pBdr>
          <w:top w:val="single" w:sz="4" w:space="1" w:color="auto"/>
          <w:left w:val="single" w:sz="4" w:space="4" w:color="auto"/>
          <w:bottom w:val="single" w:sz="4" w:space="1" w:color="auto"/>
          <w:right w:val="single" w:sz="4" w:space="4" w:color="auto"/>
        </w:pBdr>
        <w:ind w:left="2160" w:right="1980"/>
        <w:jc w:val="center"/>
      </w:pPr>
      <w:r>
        <w:object w:dxaOrig="4525" w:dyaOrig="4601" w14:anchorId="3BA893CD">
          <v:shape id="_x0000_i1030" type="#_x0000_t75" style="width:267.75pt;height:317.25pt" o:ole="">
            <v:imagedata r:id="rId33" o:title=""/>
          </v:shape>
          <o:OLEObject Type="Embed" ProgID="Visio.Drawing.11" ShapeID="_x0000_i1030" DrawAspect="Content" ObjectID="_1595083072" r:id="rId34"/>
        </w:object>
      </w:r>
    </w:p>
    <w:p w14:paraId="1AEE2C21" w14:textId="77777777" w:rsidR="00011267" w:rsidRDefault="00011267">
      <w:pPr>
        <w:rPr>
          <w:rFonts w:ascii="Arial" w:hAnsi="Arial" w:cs="Arial"/>
          <w:b/>
          <w:bCs/>
          <w:szCs w:val="20"/>
        </w:rPr>
      </w:pPr>
      <w:r>
        <w:br w:type="page"/>
      </w:r>
    </w:p>
    <w:p w14:paraId="46A14368" w14:textId="0EB0D964" w:rsidR="00FF4DD0" w:rsidRPr="00BA6522" w:rsidRDefault="00FF4DD0" w:rsidP="00FF4DD0">
      <w:pPr>
        <w:pStyle w:val="Caption"/>
      </w:pPr>
      <w:bookmarkStart w:id="216" w:name="_Toc518056019"/>
      <w:bookmarkStart w:id="217" w:name="_Toc519761280"/>
      <w:r>
        <w:lastRenderedPageBreak/>
        <w:t xml:space="preserve">Table </w:t>
      </w:r>
      <w:r>
        <w:rPr>
          <w:noProof/>
        </w:rPr>
        <w:fldChar w:fldCharType="begin"/>
      </w:r>
      <w:r>
        <w:rPr>
          <w:noProof/>
        </w:rPr>
        <w:instrText xml:space="preserve"> SEQ Table \* ARABIC </w:instrText>
      </w:r>
      <w:r>
        <w:rPr>
          <w:noProof/>
        </w:rPr>
        <w:fldChar w:fldCharType="separate"/>
      </w:r>
      <w:r w:rsidR="007C2E4B">
        <w:rPr>
          <w:noProof/>
        </w:rPr>
        <w:t>2</w:t>
      </w:r>
      <w:r>
        <w:rPr>
          <w:noProof/>
        </w:rPr>
        <w:fldChar w:fldCharType="end"/>
      </w:r>
      <w:r>
        <w:t>: ESS Logging Description Table</w:t>
      </w:r>
      <w:bookmarkEnd w:id="216"/>
      <w:bookmarkEnd w:id="217"/>
    </w:p>
    <w:tbl>
      <w:tblPr>
        <w:tblpPr w:leftFromText="180" w:rightFromText="180" w:vertAnchor="text" w:tblpXSpec="right" w:tblpY="1"/>
        <w:tblOverlap w:val="never"/>
        <w:tblW w:w="97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95"/>
        <w:gridCol w:w="810"/>
        <w:gridCol w:w="1170"/>
        <w:gridCol w:w="2070"/>
        <w:gridCol w:w="3911"/>
      </w:tblGrid>
      <w:tr w:rsidR="00FF4DD0" w:rsidRPr="00B87380" w14:paraId="522F7757" w14:textId="77777777" w:rsidTr="00604756">
        <w:trPr>
          <w:tblHeader/>
        </w:trPr>
        <w:tc>
          <w:tcPr>
            <w:tcW w:w="1795" w:type="dxa"/>
            <w:shd w:val="clear" w:color="auto" w:fill="EEECE1" w:themeFill="background2"/>
          </w:tcPr>
          <w:p w14:paraId="32CD9AE3" w14:textId="77777777" w:rsidR="00FF4DD0" w:rsidRPr="00604756" w:rsidRDefault="00FF4DD0" w:rsidP="00604756">
            <w:pPr>
              <w:jc w:val="center"/>
            </w:pPr>
            <w:r w:rsidRPr="00604756">
              <w:t>Element</w:t>
            </w:r>
          </w:p>
        </w:tc>
        <w:tc>
          <w:tcPr>
            <w:tcW w:w="810" w:type="dxa"/>
            <w:shd w:val="clear" w:color="auto" w:fill="EEECE1" w:themeFill="background2"/>
          </w:tcPr>
          <w:p w14:paraId="14BBD254" w14:textId="77777777" w:rsidR="00FF4DD0" w:rsidRPr="00B87380" w:rsidRDefault="00FF4DD0" w:rsidP="00604756">
            <w:pPr>
              <w:jc w:val="center"/>
              <w:rPr>
                <w:b/>
              </w:rPr>
            </w:pPr>
            <w:r w:rsidRPr="00B87380">
              <w:rPr>
                <w:b/>
              </w:rPr>
              <w:t>Type</w:t>
            </w:r>
          </w:p>
        </w:tc>
        <w:tc>
          <w:tcPr>
            <w:tcW w:w="1170" w:type="dxa"/>
            <w:shd w:val="clear" w:color="auto" w:fill="EEECE1" w:themeFill="background2"/>
          </w:tcPr>
          <w:p w14:paraId="0480AE85" w14:textId="77777777" w:rsidR="00FF4DD0" w:rsidRPr="00B87380" w:rsidRDefault="00FF4DD0" w:rsidP="00604756">
            <w:pPr>
              <w:jc w:val="center"/>
              <w:rPr>
                <w:b/>
              </w:rPr>
            </w:pPr>
            <w:r w:rsidRPr="00B87380">
              <w:rPr>
                <w:b/>
              </w:rPr>
              <w:t>Required</w:t>
            </w:r>
          </w:p>
        </w:tc>
        <w:tc>
          <w:tcPr>
            <w:tcW w:w="2070" w:type="dxa"/>
            <w:shd w:val="clear" w:color="auto" w:fill="EEECE1" w:themeFill="background2"/>
          </w:tcPr>
          <w:p w14:paraId="57B3DB2A" w14:textId="77777777" w:rsidR="00FF4DD0" w:rsidRPr="00B87380" w:rsidRDefault="00FF4DD0" w:rsidP="00604756">
            <w:pPr>
              <w:jc w:val="center"/>
              <w:rPr>
                <w:b/>
              </w:rPr>
            </w:pPr>
            <w:r w:rsidRPr="00B87380">
              <w:rPr>
                <w:b/>
              </w:rPr>
              <w:t>Example</w:t>
            </w:r>
          </w:p>
        </w:tc>
        <w:tc>
          <w:tcPr>
            <w:tcW w:w="3911" w:type="dxa"/>
            <w:shd w:val="clear" w:color="auto" w:fill="EEECE1" w:themeFill="background2"/>
          </w:tcPr>
          <w:p w14:paraId="29EBB29A" w14:textId="77777777" w:rsidR="00FF4DD0" w:rsidRPr="00B87380" w:rsidRDefault="00FF4DD0" w:rsidP="00604756">
            <w:pPr>
              <w:jc w:val="center"/>
              <w:rPr>
                <w:rFonts w:ascii="Calibri" w:hAnsi="Calibri" w:cs="Arial"/>
                <w:b/>
              </w:rPr>
            </w:pPr>
            <w:r w:rsidRPr="00B87380">
              <w:rPr>
                <w:b/>
              </w:rPr>
              <w:t>Description</w:t>
            </w:r>
          </w:p>
        </w:tc>
      </w:tr>
      <w:tr w:rsidR="00FF4DD0" w:rsidRPr="00EC12C1" w14:paraId="5C2F5A70" w14:textId="77777777" w:rsidTr="00604756">
        <w:tc>
          <w:tcPr>
            <w:tcW w:w="1795" w:type="dxa"/>
          </w:tcPr>
          <w:p w14:paraId="020223B2" w14:textId="776F0503" w:rsidR="00FF4DD0" w:rsidRPr="00604756" w:rsidRDefault="008207A4" w:rsidP="00604756">
            <w:r w:rsidRPr="00604756">
              <w:t>t</w:t>
            </w:r>
            <w:r w:rsidR="00FF4DD0" w:rsidRPr="00604756">
              <w:t>ransaction ID</w:t>
            </w:r>
          </w:p>
        </w:tc>
        <w:tc>
          <w:tcPr>
            <w:tcW w:w="810" w:type="dxa"/>
          </w:tcPr>
          <w:p w14:paraId="27200409" w14:textId="77777777" w:rsidR="00FF4DD0" w:rsidRDefault="00FF4DD0" w:rsidP="00604756">
            <w:r>
              <w:t>String</w:t>
            </w:r>
          </w:p>
        </w:tc>
        <w:tc>
          <w:tcPr>
            <w:tcW w:w="1170" w:type="dxa"/>
          </w:tcPr>
          <w:p w14:paraId="124792BC" w14:textId="77777777" w:rsidR="00FF4DD0" w:rsidRDefault="00FF4DD0" w:rsidP="00604756">
            <w:pPr>
              <w:jc w:val="center"/>
            </w:pPr>
            <w:r>
              <w:t>Yes</w:t>
            </w:r>
          </w:p>
        </w:tc>
        <w:tc>
          <w:tcPr>
            <w:tcW w:w="2070" w:type="dxa"/>
            <w:shd w:val="clear" w:color="auto" w:fill="auto"/>
          </w:tcPr>
          <w:p w14:paraId="5ED4E906" w14:textId="77777777" w:rsidR="00FF4DD0" w:rsidRDefault="00FF4DD0" w:rsidP="00604756">
            <w:r w:rsidRPr="002D497C">
              <w:t>a20014d3e17ff4fcb578-b7a6-41f9-b974-cef684d5ec62</w:t>
            </w:r>
          </w:p>
        </w:tc>
        <w:tc>
          <w:tcPr>
            <w:tcW w:w="3911" w:type="dxa"/>
            <w:shd w:val="clear" w:color="auto" w:fill="auto"/>
          </w:tcPr>
          <w:p w14:paraId="28FC63E6" w14:textId="7B5AD8DA" w:rsidR="00D05D99" w:rsidRDefault="00FF4DD0" w:rsidP="00604756">
            <w:pPr>
              <w:rPr>
                <w:rFonts w:ascii="Calibri" w:hAnsi="Calibri" w:cs="Arial"/>
              </w:rPr>
            </w:pPr>
            <w:r>
              <w:t>A unique identifier passed to the service in the message header.</w:t>
            </w:r>
          </w:p>
          <w:p w14:paraId="7591246D" w14:textId="2AB79352" w:rsidR="00FF4DD0" w:rsidRDefault="00FF4DD0" w:rsidP="00604756">
            <w:pPr>
              <w:rPr>
                <w:rFonts w:ascii="Calibri" w:hAnsi="Calibri" w:cs="Arial"/>
              </w:rPr>
            </w:pPr>
          </w:p>
        </w:tc>
      </w:tr>
      <w:tr w:rsidR="00FF4DD0" w:rsidRPr="00EC12C1" w14:paraId="071A936B" w14:textId="77777777" w:rsidTr="00604756">
        <w:tc>
          <w:tcPr>
            <w:tcW w:w="1795" w:type="dxa"/>
          </w:tcPr>
          <w:p w14:paraId="1FAD69CF" w14:textId="11964C4B" w:rsidR="00FF4DD0" w:rsidRPr="00604756" w:rsidRDefault="00604756" w:rsidP="00604756">
            <w:r w:rsidRPr="00604756">
              <w:t>C</w:t>
            </w:r>
            <w:r w:rsidR="00FF4DD0" w:rsidRPr="00604756">
              <w:t>ode</w:t>
            </w:r>
          </w:p>
        </w:tc>
        <w:tc>
          <w:tcPr>
            <w:tcW w:w="810" w:type="dxa"/>
          </w:tcPr>
          <w:p w14:paraId="5AC0EBFC" w14:textId="59B6B10E" w:rsidR="00FF4DD0" w:rsidRPr="00EC12C1" w:rsidRDefault="00D34721" w:rsidP="00604756">
            <w:proofErr w:type="spellStart"/>
            <w:r>
              <w:t>int</w:t>
            </w:r>
            <w:proofErr w:type="spellEnd"/>
          </w:p>
        </w:tc>
        <w:tc>
          <w:tcPr>
            <w:tcW w:w="1170" w:type="dxa"/>
          </w:tcPr>
          <w:p w14:paraId="362A0ED2" w14:textId="77777777" w:rsidR="00FF4DD0" w:rsidRDefault="00FF4DD0" w:rsidP="00604756">
            <w:pPr>
              <w:jc w:val="center"/>
            </w:pPr>
            <w:r>
              <w:t>Yes</w:t>
            </w:r>
          </w:p>
        </w:tc>
        <w:tc>
          <w:tcPr>
            <w:tcW w:w="2070" w:type="dxa"/>
            <w:shd w:val="clear" w:color="auto" w:fill="auto"/>
          </w:tcPr>
          <w:p w14:paraId="068753D4" w14:textId="77777777" w:rsidR="00FF4DD0" w:rsidRPr="00EC12C1" w:rsidRDefault="00FF4DD0" w:rsidP="00604756">
            <w:r w:rsidRPr="002D497C">
              <w:t>32154</w:t>
            </w:r>
          </w:p>
        </w:tc>
        <w:tc>
          <w:tcPr>
            <w:tcW w:w="3911" w:type="dxa"/>
            <w:shd w:val="clear" w:color="auto" w:fill="auto"/>
          </w:tcPr>
          <w:p w14:paraId="10A78EB6" w14:textId="77777777" w:rsidR="00FF4DD0" w:rsidRPr="00EC12C1" w:rsidRDefault="00FF4DD0" w:rsidP="00604756">
            <w:pPr>
              <w:rPr>
                <w:rFonts w:ascii="Calibri" w:hAnsi="Calibri" w:cs="Arial"/>
              </w:rPr>
            </w:pPr>
            <w:r>
              <w:t xml:space="preserve">A descriptor of the fault </w:t>
            </w:r>
            <w:proofErr w:type="gramStart"/>
            <w:r>
              <w:t>condition, and</w:t>
            </w:r>
            <w:proofErr w:type="gramEnd"/>
            <w:r>
              <w:t xml:space="preserve"> generated by the service.  It may be unique to the </w:t>
            </w:r>
            <w:proofErr w:type="gramStart"/>
            <w:r>
              <w:t>service, but</w:t>
            </w:r>
            <w:proofErr w:type="gramEnd"/>
            <w:r>
              <w:t xml:space="preserve"> is typically a coded entry defined by the protocol used on the service interface.</w:t>
            </w:r>
          </w:p>
        </w:tc>
      </w:tr>
      <w:tr w:rsidR="00FF4DD0" w:rsidRPr="00EC12C1" w14:paraId="3130D60B" w14:textId="77777777" w:rsidTr="00604756">
        <w:tc>
          <w:tcPr>
            <w:tcW w:w="1795" w:type="dxa"/>
          </w:tcPr>
          <w:p w14:paraId="2196254C" w14:textId="6158E14D" w:rsidR="00FF4DD0" w:rsidRPr="00604756" w:rsidRDefault="00604756" w:rsidP="00604756">
            <w:r w:rsidRPr="00604756">
              <w:t>T</w:t>
            </w:r>
            <w:r w:rsidR="00FF4DD0" w:rsidRPr="00604756">
              <w:t>ext</w:t>
            </w:r>
          </w:p>
        </w:tc>
        <w:tc>
          <w:tcPr>
            <w:tcW w:w="810" w:type="dxa"/>
          </w:tcPr>
          <w:p w14:paraId="18219BA5" w14:textId="77777777" w:rsidR="00FF4DD0" w:rsidRDefault="00FF4DD0" w:rsidP="00604756">
            <w:r>
              <w:t>String</w:t>
            </w:r>
          </w:p>
        </w:tc>
        <w:tc>
          <w:tcPr>
            <w:tcW w:w="1170" w:type="dxa"/>
          </w:tcPr>
          <w:p w14:paraId="5C5CC3E9" w14:textId="77777777" w:rsidR="00FF4DD0" w:rsidRDefault="00FF4DD0" w:rsidP="00604756">
            <w:pPr>
              <w:jc w:val="center"/>
            </w:pPr>
            <w:r>
              <w:t>Yes</w:t>
            </w:r>
          </w:p>
        </w:tc>
        <w:tc>
          <w:tcPr>
            <w:tcW w:w="2070" w:type="dxa"/>
            <w:shd w:val="clear" w:color="auto" w:fill="auto"/>
          </w:tcPr>
          <w:p w14:paraId="6DD4999C" w14:textId="77777777" w:rsidR="00FF4DD0" w:rsidRPr="00EC12C1" w:rsidRDefault="00FF4DD0" w:rsidP="00604756">
            <w:proofErr w:type="spellStart"/>
            <w:proofErr w:type="gramStart"/>
            <w:r w:rsidRPr="002D497C">
              <w:t>gov.va.ess.service</w:t>
            </w:r>
            <w:proofErr w:type="gramEnd"/>
            <w:r w:rsidRPr="002D497C">
              <w:t>.AccessServiceLegacySystemError</w:t>
            </w:r>
            <w:proofErr w:type="spellEnd"/>
          </w:p>
        </w:tc>
        <w:tc>
          <w:tcPr>
            <w:tcW w:w="3911" w:type="dxa"/>
            <w:shd w:val="clear" w:color="auto" w:fill="auto"/>
          </w:tcPr>
          <w:p w14:paraId="1015D8F5" w14:textId="77777777" w:rsidR="00FF4DD0" w:rsidRPr="00EC12C1" w:rsidRDefault="00FF4DD0" w:rsidP="00604756">
            <w:pPr>
              <w:rPr>
                <w:rFonts w:ascii="Calibri" w:hAnsi="Calibri" w:cs="Arial"/>
              </w:rPr>
            </w:pPr>
            <w:r>
              <w:t xml:space="preserve">A textual description of the fault </w:t>
            </w:r>
            <w:proofErr w:type="gramStart"/>
            <w:r>
              <w:t>condition, and</w:t>
            </w:r>
            <w:proofErr w:type="gramEnd"/>
            <w:r>
              <w:t xml:space="preserve"> generated by the service.  It may be unique to the </w:t>
            </w:r>
            <w:proofErr w:type="gramStart"/>
            <w:r>
              <w:t>service, but</w:t>
            </w:r>
            <w:proofErr w:type="gramEnd"/>
            <w:r>
              <w:t xml:space="preserve"> is typically defined by the protocol used on the service interface.  It should be human readable.</w:t>
            </w:r>
          </w:p>
        </w:tc>
      </w:tr>
      <w:tr w:rsidR="00FF4DD0" w:rsidRPr="00EC12C1" w14:paraId="6C9C5065" w14:textId="77777777" w:rsidTr="00604756">
        <w:tc>
          <w:tcPr>
            <w:tcW w:w="1795" w:type="dxa"/>
          </w:tcPr>
          <w:p w14:paraId="39902FD3" w14:textId="059E20B8" w:rsidR="00FF4DD0" w:rsidRPr="00604756" w:rsidRDefault="008207A4" w:rsidP="00604756">
            <w:proofErr w:type="spellStart"/>
            <w:r w:rsidRPr="00604756">
              <w:t>ess</w:t>
            </w:r>
            <w:r w:rsidR="00FF4DD0" w:rsidRPr="00604756">
              <w:t>Code</w:t>
            </w:r>
            <w:proofErr w:type="spellEnd"/>
          </w:p>
        </w:tc>
        <w:tc>
          <w:tcPr>
            <w:tcW w:w="810" w:type="dxa"/>
          </w:tcPr>
          <w:p w14:paraId="6B878498" w14:textId="77777777" w:rsidR="00FF4DD0" w:rsidRPr="00EC12C1" w:rsidRDefault="00FF4DD0" w:rsidP="00604756">
            <w:r>
              <w:t>String</w:t>
            </w:r>
          </w:p>
        </w:tc>
        <w:tc>
          <w:tcPr>
            <w:tcW w:w="1170" w:type="dxa"/>
          </w:tcPr>
          <w:p w14:paraId="48F6BE58" w14:textId="77777777" w:rsidR="00FF4DD0" w:rsidRDefault="00FF4DD0" w:rsidP="00604756">
            <w:pPr>
              <w:jc w:val="center"/>
            </w:pPr>
            <w:r>
              <w:t>Yes</w:t>
            </w:r>
          </w:p>
        </w:tc>
        <w:tc>
          <w:tcPr>
            <w:tcW w:w="2070" w:type="dxa"/>
            <w:shd w:val="clear" w:color="auto" w:fill="auto"/>
          </w:tcPr>
          <w:p w14:paraId="3CF10B03" w14:textId="77777777" w:rsidR="00FF4DD0" w:rsidRPr="00EC12C1" w:rsidRDefault="00FF4DD0" w:rsidP="00604756">
            <w:proofErr w:type="spellStart"/>
            <w:proofErr w:type="gramStart"/>
            <w:r w:rsidRPr="002D497C">
              <w:t>gov.va.ess.fault.io.FileCannotBeFound</w:t>
            </w:r>
            <w:proofErr w:type="spellEnd"/>
            <w:proofErr w:type="gramEnd"/>
          </w:p>
        </w:tc>
        <w:tc>
          <w:tcPr>
            <w:tcW w:w="3911" w:type="dxa"/>
            <w:shd w:val="clear" w:color="auto" w:fill="auto"/>
          </w:tcPr>
          <w:p w14:paraId="06405227" w14:textId="5CE592D9" w:rsidR="00FF4DD0" w:rsidRPr="00EC12C1" w:rsidRDefault="00FF4DD0" w:rsidP="00604756">
            <w:pPr>
              <w:rPr>
                <w:rFonts w:ascii="Calibri" w:hAnsi="Calibri" w:cs="Arial"/>
              </w:rPr>
            </w:pPr>
            <w:r>
              <w:t>A code representing the mapping of the fault condition to the standard ESS taxonomy</w:t>
            </w:r>
            <w:r w:rsidR="00D05D99">
              <w:t>.</w:t>
            </w:r>
            <w:r w:rsidRPr="00EC12C1">
              <w:t xml:space="preserve"> </w:t>
            </w:r>
          </w:p>
        </w:tc>
      </w:tr>
      <w:tr w:rsidR="00FF4DD0" w:rsidRPr="00EC12C1" w14:paraId="7C46BE53" w14:textId="77777777" w:rsidTr="00604756">
        <w:tc>
          <w:tcPr>
            <w:tcW w:w="1795" w:type="dxa"/>
          </w:tcPr>
          <w:p w14:paraId="43C535AB" w14:textId="53B32350" w:rsidR="00FF4DD0" w:rsidRPr="00604756" w:rsidRDefault="008207A4" w:rsidP="00604756">
            <w:proofErr w:type="spellStart"/>
            <w:r w:rsidRPr="00604756">
              <w:t>ess</w:t>
            </w:r>
            <w:r w:rsidR="00FF4DD0" w:rsidRPr="00604756">
              <w:t>Text</w:t>
            </w:r>
            <w:proofErr w:type="spellEnd"/>
          </w:p>
        </w:tc>
        <w:tc>
          <w:tcPr>
            <w:tcW w:w="810" w:type="dxa"/>
          </w:tcPr>
          <w:p w14:paraId="7FA8A813" w14:textId="77777777" w:rsidR="00FF4DD0" w:rsidRDefault="00FF4DD0" w:rsidP="00604756">
            <w:r>
              <w:t>String</w:t>
            </w:r>
          </w:p>
        </w:tc>
        <w:tc>
          <w:tcPr>
            <w:tcW w:w="1170" w:type="dxa"/>
          </w:tcPr>
          <w:p w14:paraId="0444E1A2" w14:textId="77777777" w:rsidR="00FF4DD0" w:rsidRDefault="00FF4DD0" w:rsidP="00604756">
            <w:pPr>
              <w:jc w:val="center"/>
            </w:pPr>
            <w:r>
              <w:t>No</w:t>
            </w:r>
          </w:p>
        </w:tc>
        <w:tc>
          <w:tcPr>
            <w:tcW w:w="2070" w:type="dxa"/>
            <w:shd w:val="clear" w:color="auto" w:fill="auto"/>
          </w:tcPr>
          <w:p w14:paraId="6190B9B9" w14:textId="77777777" w:rsidR="00FF4DD0" w:rsidRDefault="00FF4DD0" w:rsidP="00604756">
            <w:r>
              <w:t>Requested action is denied due to insufficient authorization</w:t>
            </w:r>
          </w:p>
        </w:tc>
        <w:tc>
          <w:tcPr>
            <w:tcW w:w="3911" w:type="dxa"/>
            <w:shd w:val="clear" w:color="auto" w:fill="auto"/>
          </w:tcPr>
          <w:p w14:paraId="0831DF0E" w14:textId="070319B5" w:rsidR="00FF4DD0" w:rsidRDefault="00FF4DD0" w:rsidP="00604756">
            <w:pPr>
              <w:rPr>
                <w:rFonts w:ascii="Calibri" w:hAnsi="Calibri" w:cs="Arial"/>
              </w:rPr>
            </w:pPr>
            <w:r>
              <w:t xml:space="preserve">A user interface friendly text description of the fault condition.  The service generating the fault may populate this field.  </w:t>
            </w:r>
          </w:p>
        </w:tc>
      </w:tr>
      <w:tr w:rsidR="00FF4DD0" w:rsidRPr="00EC12C1" w14:paraId="3BFDB1CC" w14:textId="77777777" w:rsidTr="00604756">
        <w:tc>
          <w:tcPr>
            <w:tcW w:w="1795" w:type="dxa"/>
          </w:tcPr>
          <w:p w14:paraId="410076BB" w14:textId="17317EF3" w:rsidR="00FF4DD0" w:rsidRPr="00604756" w:rsidRDefault="008207A4" w:rsidP="00604756">
            <w:proofErr w:type="spellStart"/>
            <w:r w:rsidRPr="00604756">
              <w:t>n</w:t>
            </w:r>
            <w:r w:rsidR="00FF4DD0" w:rsidRPr="00604756">
              <w:t>estedFault</w:t>
            </w:r>
            <w:proofErr w:type="spellEnd"/>
          </w:p>
        </w:tc>
        <w:tc>
          <w:tcPr>
            <w:tcW w:w="810" w:type="dxa"/>
          </w:tcPr>
          <w:p w14:paraId="49D7B215" w14:textId="4A291A6A" w:rsidR="00FF4DD0" w:rsidRDefault="00FF4DD0" w:rsidP="00604756"/>
        </w:tc>
        <w:tc>
          <w:tcPr>
            <w:tcW w:w="1170" w:type="dxa"/>
          </w:tcPr>
          <w:p w14:paraId="72D7BAC6" w14:textId="77777777" w:rsidR="00FF4DD0" w:rsidRDefault="00FF4DD0" w:rsidP="00604756">
            <w:pPr>
              <w:jc w:val="center"/>
            </w:pPr>
            <w:r>
              <w:t>No</w:t>
            </w:r>
          </w:p>
        </w:tc>
        <w:tc>
          <w:tcPr>
            <w:tcW w:w="2070" w:type="dxa"/>
            <w:shd w:val="clear" w:color="auto" w:fill="auto"/>
          </w:tcPr>
          <w:p w14:paraId="59253464" w14:textId="35F444EC" w:rsidR="00FF4DD0" w:rsidRDefault="00FF4DD0" w:rsidP="00604756"/>
        </w:tc>
        <w:tc>
          <w:tcPr>
            <w:tcW w:w="3911" w:type="dxa"/>
            <w:shd w:val="clear" w:color="auto" w:fill="auto"/>
          </w:tcPr>
          <w:p w14:paraId="0357C0EA" w14:textId="77777777" w:rsidR="00FF4DD0" w:rsidRDefault="00FF4DD0" w:rsidP="00604756">
            <w:pPr>
              <w:rPr>
                <w:rFonts w:ascii="Calibri" w:hAnsi="Calibri" w:cs="Arial"/>
              </w:rPr>
            </w:pPr>
            <w:r>
              <w:t>Nested structure of faults bubbled up from lower in the chain of service calls.</w:t>
            </w:r>
          </w:p>
          <w:p w14:paraId="589089A7" w14:textId="77777777" w:rsidR="00FF4DD0" w:rsidRPr="00B132E5" w:rsidRDefault="00FF4DD0" w:rsidP="00604756">
            <w:r>
              <w:t xml:space="preserve">Only populated if fault is triggered by another fault.  </w:t>
            </w:r>
          </w:p>
        </w:tc>
      </w:tr>
      <w:tr w:rsidR="00FF4DD0" w:rsidRPr="00EC12C1" w14:paraId="0BDB982B" w14:textId="77777777" w:rsidTr="00604756">
        <w:tc>
          <w:tcPr>
            <w:tcW w:w="1795" w:type="dxa"/>
          </w:tcPr>
          <w:p w14:paraId="0E9AA8B1" w14:textId="57A0A530" w:rsidR="00FF4DD0" w:rsidRPr="00604756" w:rsidRDefault="00604756" w:rsidP="00604756">
            <w:r w:rsidRPr="00604756">
              <w:t>s</w:t>
            </w:r>
            <w:r w:rsidR="00FF4DD0" w:rsidRPr="00604756">
              <w:t>everity</w:t>
            </w:r>
          </w:p>
        </w:tc>
        <w:tc>
          <w:tcPr>
            <w:tcW w:w="810" w:type="dxa"/>
          </w:tcPr>
          <w:p w14:paraId="5E465003" w14:textId="77777777" w:rsidR="00FF4DD0" w:rsidRPr="00EC12C1" w:rsidRDefault="00FF4DD0" w:rsidP="00604756">
            <w:r>
              <w:t>String</w:t>
            </w:r>
          </w:p>
        </w:tc>
        <w:tc>
          <w:tcPr>
            <w:tcW w:w="1170" w:type="dxa"/>
          </w:tcPr>
          <w:p w14:paraId="4A786865" w14:textId="77777777" w:rsidR="00FF4DD0" w:rsidRDefault="00FF4DD0" w:rsidP="00604756">
            <w:pPr>
              <w:jc w:val="center"/>
            </w:pPr>
            <w:r>
              <w:t>Yes</w:t>
            </w:r>
          </w:p>
        </w:tc>
        <w:tc>
          <w:tcPr>
            <w:tcW w:w="2070" w:type="dxa"/>
            <w:shd w:val="clear" w:color="auto" w:fill="auto"/>
          </w:tcPr>
          <w:p w14:paraId="0849B45A" w14:textId="77777777" w:rsidR="00FF4DD0" w:rsidRPr="00EC12C1" w:rsidRDefault="00FF4DD0" w:rsidP="00604756">
            <w:r>
              <w:t>Error</w:t>
            </w:r>
          </w:p>
        </w:tc>
        <w:tc>
          <w:tcPr>
            <w:tcW w:w="3911" w:type="dxa"/>
            <w:shd w:val="clear" w:color="auto" w:fill="auto"/>
          </w:tcPr>
          <w:p w14:paraId="0E988304" w14:textId="77777777" w:rsidR="00FF4DD0" w:rsidRDefault="00FF4DD0" w:rsidP="00604756">
            <w:pPr>
              <w:rPr>
                <w:rFonts w:ascii="Calibri" w:hAnsi="Calibri" w:cs="Arial"/>
              </w:rPr>
            </w:pPr>
            <w:r>
              <w:t>Enumeration:</w:t>
            </w:r>
          </w:p>
          <w:p w14:paraId="0BE6EB46" w14:textId="77777777" w:rsidR="00FF4DD0" w:rsidRDefault="00FF4DD0" w:rsidP="00604756">
            <w:pPr>
              <w:rPr>
                <w:rFonts w:ascii="Calibri" w:hAnsi="Calibri" w:cs="Arial"/>
              </w:rPr>
            </w:pPr>
            <w:r w:rsidRPr="00D05D99">
              <w:rPr>
                <w:b/>
              </w:rPr>
              <w:t>Fatal</w:t>
            </w:r>
            <w:r>
              <w:t xml:space="preserve"> – Severe error</w:t>
            </w:r>
            <w:r w:rsidRPr="00E663EF">
              <w:t xml:space="preserve"> that cause</w:t>
            </w:r>
            <w:r>
              <w:t>s</w:t>
            </w:r>
            <w:r w:rsidRPr="00E663EF">
              <w:t xml:space="preserve"> premature termination</w:t>
            </w:r>
            <w:r>
              <w:t xml:space="preserve"> of service execution</w:t>
            </w:r>
            <w:r w:rsidRPr="00E663EF">
              <w:t>.</w:t>
            </w:r>
            <w:r>
              <w:t xml:space="preserve">  The service would not able to continue processing the request, and a response message would not be sent.  An example would be an unrecoverable system level error.</w:t>
            </w:r>
          </w:p>
          <w:p w14:paraId="34DCA676" w14:textId="77777777" w:rsidR="00FF4DD0" w:rsidRDefault="00FF4DD0" w:rsidP="00604756">
            <w:pPr>
              <w:rPr>
                <w:rFonts w:ascii="Calibri" w:hAnsi="Calibri" w:cs="Arial"/>
              </w:rPr>
            </w:pPr>
            <w:r w:rsidRPr="00D05D99">
              <w:rPr>
                <w:b/>
              </w:rPr>
              <w:t>Error</w:t>
            </w:r>
            <w:r>
              <w:t xml:space="preserve"> – Significant error that causes the service to return a fault.  An exception occurred that prevented the service from completing the request normally and a fault was returned.  Examples might include a database constraint error, or disk full.</w:t>
            </w:r>
          </w:p>
          <w:p w14:paraId="0FEAC207" w14:textId="77777777" w:rsidR="00FF4DD0" w:rsidRDefault="00FF4DD0" w:rsidP="00604756">
            <w:pPr>
              <w:rPr>
                <w:rFonts w:ascii="Calibri" w:hAnsi="Calibri" w:cs="Arial"/>
              </w:rPr>
            </w:pPr>
            <w:r w:rsidRPr="00D05D99">
              <w:rPr>
                <w:b/>
              </w:rPr>
              <w:t>Warning</w:t>
            </w:r>
            <w:r>
              <w:t xml:space="preserve"> – Significant error that does not result in the return of a </w:t>
            </w:r>
            <w:proofErr w:type="gramStart"/>
            <w:r>
              <w:t>fault, but</w:t>
            </w:r>
            <w:proofErr w:type="gramEnd"/>
            <w:r>
              <w:t xml:space="preserve"> is otherwise important to understanding service behavior.  A recoverable exception that does not </w:t>
            </w:r>
            <w:r w:rsidRPr="00E663EF">
              <w:t>r</w:t>
            </w:r>
            <w:r>
              <w:t>esult in a fault message.  Abnormal retries on a database connection for example.   May also include i</w:t>
            </w:r>
            <w:r w:rsidRPr="00E663EF">
              <w:t xml:space="preserve">nteresting </w:t>
            </w:r>
            <w:r>
              <w:t xml:space="preserve">events not generated </w:t>
            </w:r>
            <w:r>
              <w:lastRenderedPageBreak/>
              <w:t>by exceptions, but useful in forensic analysis</w:t>
            </w:r>
          </w:p>
          <w:p w14:paraId="3C22531F" w14:textId="77777777" w:rsidR="00FF4DD0" w:rsidRPr="00EC12C1" w:rsidRDefault="00FF4DD0" w:rsidP="00604756">
            <w:pPr>
              <w:rPr>
                <w:rFonts w:ascii="Calibri" w:hAnsi="Calibri" w:cs="Arial"/>
              </w:rPr>
            </w:pPr>
            <w:r w:rsidRPr="00D05D99">
              <w:rPr>
                <w:b/>
              </w:rPr>
              <w:t>Information</w:t>
            </w:r>
            <w:r>
              <w:t xml:space="preserve"> – Not an error, but information that is otherwise important to understanding service behavior.  Example might be shutting the service down for maintenance. </w:t>
            </w:r>
          </w:p>
        </w:tc>
      </w:tr>
      <w:tr w:rsidR="00FF4DD0" w:rsidRPr="00EC12C1" w14:paraId="201AC07E" w14:textId="77777777" w:rsidTr="00604756">
        <w:tc>
          <w:tcPr>
            <w:tcW w:w="1795" w:type="dxa"/>
          </w:tcPr>
          <w:p w14:paraId="02695D2D" w14:textId="09D8740A" w:rsidR="00FF4DD0" w:rsidRPr="00604756" w:rsidRDefault="00604756" w:rsidP="00604756">
            <w:r w:rsidRPr="00604756">
              <w:lastRenderedPageBreak/>
              <w:t>t</w:t>
            </w:r>
            <w:r w:rsidR="00FF4DD0" w:rsidRPr="00604756">
              <w:t>imestamp</w:t>
            </w:r>
          </w:p>
        </w:tc>
        <w:tc>
          <w:tcPr>
            <w:tcW w:w="810" w:type="dxa"/>
          </w:tcPr>
          <w:p w14:paraId="1F2839A0" w14:textId="77777777" w:rsidR="00FF4DD0" w:rsidRDefault="00FF4DD0" w:rsidP="00604756">
            <w:r>
              <w:t>Timestamp</w:t>
            </w:r>
          </w:p>
        </w:tc>
        <w:tc>
          <w:tcPr>
            <w:tcW w:w="1170" w:type="dxa"/>
          </w:tcPr>
          <w:p w14:paraId="65378465" w14:textId="77777777" w:rsidR="00FF4DD0" w:rsidRDefault="00FF4DD0" w:rsidP="00604756">
            <w:pPr>
              <w:jc w:val="center"/>
            </w:pPr>
            <w:r>
              <w:t>Yes</w:t>
            </w:r>
          </w:p>
        </w:tc>
        <w:tc>
          <w:tcPr>
            <w:tcW w:w="2070" w:type="dxa"/>
            <w:shd w:val="clear" w:color="auto" w:fill="auto"/>
          </w:tcPr>
          <w:p w14:paraId="1DDEFC4C" w14:textId="77777777" w:rsidR="00FF4DD0" w:rsidRPr="00EC12C1" w:rsidRDefault="00FF4DD0" w:rsidP="00604756">
            <w:r w:rsidRPr="002D497C">
              <w:t>2013-05-05T08:15:30-05:00</w:t>
            </w:r>
          </w:p>
        </w:tc>
        <w:tc>
          <w:tcPr>
            <w:tcW w:w="3911" w:type="dxa"/>
            <w:shd w:val="clear" w:color="auto" w:fill="auto"/>
          </w:tcPr>
          <w:p w14:paraId="0E81AEC7" w14:textId="089215BE" w:rsidR="00FF4DD0" w:rsidRPr="00E827AD" w:rsidRDefault="00FF4DD0" w:rsidP="00604756">
            <w:pPr>
              <w:rPr>
                <w:rFonts w:eastAsia="ヒラギノ角ゴ Pro W3"/>
              </w:rPr>
            </w:pPr>
            <w:r w:rsidRPr="00E827AD">
              <w:rPr>
                <w:rFonts w:eastAsia="ヒラギノ角ゴ Pro W3"/>
              </w:rPr>
              <w:t xml:space="preserve">Timestamp of the time the error occurred.  </w:t>
            </w:r>
          </w:p>
        </w:tc>
      </w:tr>
      <w:tr w:rsidR="00FF4DD0" w:rsidRPr="00EC12C1" w14:paraId="246EEDB9" w14:textId="77777777" w:rsidTr="00604756">
        <w:tc>
          <w:tcPr>
            <w:tcW w:w="1795" w:type="dxa"/>
          </w:tcPr>
          <w:p w14:paraId="3D575E17" w14:textId="16FE9864" w:rsidR="00FF4DD0" w:rsidRPr="00604756" w:rsidRDefault="00604756" w:rsidP="00604756">
            <w:proofErr w:type="spellStart"/>
            <w:r w:rsidRPr="00604756">
              <w:t>s</w:t>
            </w:r>
            <w:r w:rsidR="00FF4DD0" w:rsidRPr="00604756">
              <w:t>erviceName</w:t>
            </w:r>
            <w:proofErr w:type="spellEnd"/>
          </w:p>
          <w:p w14:paraId="5BC17AA9" w14:textId="77777777" w:rsidR="00FF4DD0" w:rsidRPr="00604756" w:rsidRDefault="00FF4DD0" w:rsidP="00604756"/>
        </w:tc>
        <w:tc>
          <w:tcPr>
            <w:tcW w:w="810" w:type="dxa"/>
          </w:tcPr>
          <w:p w14:paraId="288B8B39" w14:textId="77777777" w:rsidR="00FF4DD0" w:rsidRDefault="00FF4DD0" w:rsidP="00604756">
            <w:r>
              <w:t>String</w:t>
            </w:r>
          </w:p>
        </w:tc>
        <w:tc>
          <w:tcPr>
            <w:tcW w:w="1170" w:type="dxa"/>
          </w:tcPr>
          <w:p w14:paraId="0C68DDC8" w14:textId="77777777" w:rsidR="00FF4DD0" w:rsidRDefault="00FF4DD0" w:rsidP="00604756">
            <w:pPr>
              <w:jc w:val="center"/>
            </w:pPr>
            <w:r>
              <w:t>Yes</w:t>
            </w:r>
          </w:p>
        </w:tc>
        <w:tc>
          <w:tcPr>
            <w:tcW w:w="2070" w:type="dxa"/>
            <w:shd w:val="clear" w:color="auto" w:fill="auto"/>
          </w:tcPr>
          <w:p w14:paraId="2E10ED7E" w14:textId="77777777" w:rsidR="00FF4DD0" w:rsidRPr="00EC12C1" w:rsidRDefault="00FF4DD0" w:rsidP="00604756">
            <w:proofErr w:type="spellStart"/>
            <w:proofErr w:type="gramStart"/>
            <w:r w:rsidRPr="002D497C">
              <w:t>gov.va.ess.util</w:t>
            </w:r>
            <w:proofErr w:type="gramEnd"/>
            <w:r w:rsidRPr="002D497C">
              <w:t>.FileAccessService</w:t>
            </w:r>
            <w:proofErr w:type="spellEnd"/>
          </w:p>
        </w:tc>
        <w:tc>
          <w:tcPr>
            <w:tcW w:w="3911" w:type="dxa"/>
            <w:shd w:val="clear" w:color="auto" w:fill="auto"/>
          </w:tcPr>
          <w:p w14:paraId="5A73B837" w14:textId="77777777" w:rsidR="00FF4DD0" w:rsidRPr="00E827AD" w:rsidRDefault="00FF4DD0" w:rsidP="00604756">
            <w:r>
              <w:t>Unique name of the service.  This is the service namespace.</w:t>
            </w:r>
          </w:p>
        </w:tc>
      </w:tr>
      <w:tr w:rsidR="00FF4DD0" w:rsidRPr="00EC12C1" w14:paraId="6854BDDC" w14:textId="77777777" w:rsidTr="00604756">
        <w:tc>
          <w:tcPr>
            <w:tcW w:w="1795" w:type="dxa"/>
          </w:tcPr>
          <w:p w14:paraId="4EA2A095" w14:textId="03C7686E" w:rsidR="00FF4DD0" w:rsidRPr="00604756" w:rsidRDefault="00604756" w:rsidP="00604756">
            <w:proofErr w:type="spellStart"/>
            <w:r w:rsidRPr="00604756">
              <w:t>s</w:t>
            </w:r>
            <w:r w:rsidR="00FF4DD0" w:rsidRPr="00604756">
              <w:t>erviceInstance</w:t>
            </w:r>
            <w:proofErr w:type="spellEnd"/>
          </w:p>
          <w:p w14:paraId="4FF74DD1" w14:textId="77777777" w:rsidR="00FF4DD0" w:rsidRPr="00604756" w:rsidRDefault="00FF4DD0" w:rsidP="00604756"/>
        </w:tc>
        <w:tc>
          <w:tcPr>
            <w:tcW w:w="810" w:type="dxa"/>
          </w:tcPr>
          <w:p w14:paraId="5D713506" w14:textId="77777777" w:rsidR="00FF4DD0" w:rsidRDefault="00FF4DD0" w:rsidP="00604756">
            <w:r>
              <w:t>String</w:t>
            </w:r>
          </w:p>
        </w:tc>
        <w:tc>
          <w:tcPr>
            <w:tcW w:w="1170" w:type="dxa"/>
          </w:tcPr>
          <w:p w14:paraId="5B0C08CF" w14:textId="77777777" w:rsidR="00FF4DD0" w:rsidRDefault="00FF4DD0" w:rsidP="00604756">
            <w:pPr>
              <w:jc w:val="center"/>
            </w:pPr>
            <w:r>
              <w:t>Yes</w:t>
            </w:r>
          </w:p>
        </w:tc>
        <w:tc>
          <w:tcPr>
            <w:tcW w:w="2070" w:type="dxa"/>
            <w:shd w:val="clear" w:color="auto" w:fill="auto"/>
          </w:tcPr>
          <w:p w14:paraId="77BAE109" w14:textId="319096DD" w:rsidR="00FF4DD0" w:rsidRPr="00EC12C1" w:rsidRDefault="00F11A7A" w:rsidP="00604756">
            <w:hyperlink r:id="rId35" w:history="1">
              <w:r w:rsidR="00FF4DD0" w:rsidRPr="00340459">
                <w:rPr>
                  <w:rStyle w:val="Hyperlink"/>
                  <w:sz w:val="20"/>
                  <w:szCs w:val="20"/>
                  <w:bdr w:val="none" w:sz="0" w:space="0" w:color="auto" w:frame="1"/>
                  <w:shd w:val="clear" w:color="auto" w:fill="FFFF00"/>
                </w:rPr>
                <w:t>http://101.12.34.97:443</w:t>
              </w:r>
              <w:r w:rsidR="00FF4DD0" w:rsidRPr="00340459">
                <w:rPr>
                  <w:rStyle w:val="Hyperlink"/>
                  <w:sz w:val="20"/>
                  <w:szCs w:val="20"/>
                  <w:bdr w:val="none" w:sz="0" w:space="0" w:color="auto" w:frame="1"/>
                </w:rPr>
                <w:t> /eligibility/claimsService/Benefits/eligibilityStatus</w:t>
              </w:r>
            </w:hyperlink>
            <w:r w:rsidR="00FF4DD0">
              <w:rPr>
                <w:color w:val="0000FF"/>
                <w:sz w:val="20"/>
                <w:szCs w:val="20"/>
                <w:u w:val="single"/>
                <w:bdr w:val="none" w:sz="0" w:space="0" w:color="auto" w:frame="1"/>
              </w:rPr>
              <w:t>/v1</w:t>
            </w:r>
          </w:p>
        </w:tc>
        <w:tc>
          <w:tcPr>
            <w:tcW w:w="3911" w:type="dxa"/>
            <w:shd w:val="clear" w:color="auto" w:fill="auto"/>
          </w:tcPr>
          <w:p w14:paraId="57580F6D" w14:textId="77777777" w:rsidR="00FF4DD0" w:rsidRPr="00E827AD" w:rsidRDefault="00FF4DD0" w:rsidP="00604756">
            <w:r>
              <w:t>This is the service endpoint</w:t>
            </w:r>
          </w:p>
        </w:tc>
      </w:tr>
      <w:tr w:rsidR="00FF4DD0" w:rsidRPr="00EC12C1" w14:paraId="3BEC9DB7" w14:textId="77777777" w:rsidTr="00604756">
        <w:tc>
          <w:tcPr>
            <w:tcW w:w="1795" w:type="dxa"/>
          </w:tcPr>
          <w:p w14:paraId="16048507" w14:textId="10A9A210" w:rsidR="00FF4DD0" w:rsidRPr="00604756" w:rsidRDefault="00604756" w:rsidP="00604756">
            <w:proofErr w:type="spellStart"/>
            <w:r w:rsidRPr="00604756">
              <w:t>h</w:t>
            </w:r>
            <w:r w:rsidR="00FF4DD0" w:rsidRPr="00604756">
              <w:t>ostName</w:t>
            </w:r>
            <w:proofErr w:type="spellEnd"/>
          </w:p>
        </w:tc>
        <w:tc>
          <w:tcPr>
            <w:tcW w:w="810" w:type="dxa"/>
          </w:tcPr>
          <w:p w14:paraId="46702ACB" w14:textId="77777777" w:rsidR="00FF4DD0" w:rsidRDefault="00FF4DD0" w:rsidP="00604756">
            <w:r>
              <w:t>String</w:t>
            </w:r>
          </w:p>
        </w:tc>
        <w:tc>
          <w:tcPr>
            <w:tcW w:w="1170" w:type="dxa"/>
          </w:tcPr>
          <w:p w14:paraId="58269200" w14:textId="77777777" w:rsidR="00FF4DD0" w:rsidRDefault="00FF4DD0" w:rsidP="00604756">
            <w:pPr>
              <w:jc w:val="center"/>
            </w:pPr>
            <w:r>
              <w:t>No</w:t>
            </w:r>
          </w:p>
        </w:tc>
        <w:tc>
          <w:tcPr>
            <w:tcW w:w="2070" w:type="dxa"/>
            <w:shd w:val="clear" w:color="auto" w:fill="auto"/>
          </w:tcPr>
          <w:p w14:paraId="5ABBE530" w14:textId="77777777" w:rsidR="00FF4DD0" w:rsidRDefault="00FF4DD0" w:rsidP="00604756">
            <w:r w:rsidRPr="001E7790">
              <w:t>vaaacmhvapp12</w:t>
            </w:r>
          </w:p>
        </w:tc>
        <w:tc>
          <w:tcPr>
            <w:tcW w:w="3911" w:type="dxa"/>
            <w:shd w:val="clear" w:color="auto" w:fill="auto"/>
          </w:tcPr>
          <w:p w14:paraId="75543E72" w14:textId="1CA89C3A" w:rsidR="00FF4DD0" w:rsidRDefault="00FF4DD0" w:rsidP="00604756">
            <w:r>
              <w:t xml:space="preserve">Name of the individual host within the cluster hosting the service instance.  </w:t>
            </w:r>
          </w:p>
        </w:tc>
      </w:tr>
      <w:tr w:rsidR="00FF4DD0" w:rsidRPr="00EC12C1" w14:paraId="4AB88250" w14:textId="77777777" w:rsidTr="00604756">
        <w:tc>
          <w:tcPr>
            <w:tcW w:w="1795" w:type="dxa"/>
          </w:tcPr>
          <w:p w14:paraId="7F6B4A85" w14:textId="19C7BB20" w:rsidR="00FF4DD0" w:rsidRPr="00604756" w:rsidRDefault="00604756" w:rsidP="00604756">
            <w:proofErr w:type="spellStart"/>
            <w:r w:rsidRPr="00604756">
              <w:t>h</w:t>
            </w:r>
            <w:r w:rsidR="00FF4DD0" w:rsidRPr="00604756">
              <w:t>ostIP</w:t>
            </w:r>
            <w:proofErr w:type="spellEnd"/>
          </w:p>
        </w:tc>
        <w:tc>
          <w:tcPr>
            <w:tcW w:w="810" w:type="dxa"/>
          </w:tcPr>
          <w:p w14:paraId="5216D6BD" w14:textId="77777777" w:rsidR="00FF4DD0" w:rsidRDefault="00FF4DD0" w:rsidP="00604756">
            <w:r>
              <w:t>String</w:t>
            </w:r>
          </w:p>
        </w:tc>
        <w:tc>
          <w:tcPr>
            <w:tcW w:w="1170" w:type="dxa"/>
          </w:tcPr>
          <w:p w14:paraId="5138E567" w14:textId="77777777" w:rsidR="00FF4DD0" w:rsidRDefault="00FF4DD0" w:rsidP="00604756">
            <w:pPr>
              <w:jc w:val="center"/>
            </w:pPr>
            <w:r>
              <w:t>No</w:t>
            </w:r>
          </w:p>
        </w:tc>
        <w:tc>
          <w:tcPr>
            <w:tcW w:w="2070" w:type="dxa"/>
            <w:shd w:val="clear" w:color="auto" w:fill="auto"/>
          </w:tcPr>
          <w:p w14:paraId="0EC58AF8" w14:textId="77777777" w:rsidR="00FF4DD0" w:rsidRDefault="00FF4DD0" w:rsidP="00604756">
            <w:r w:rsidRPr="002801B2">
              <w:t>101.34.28.134</w:t>
            </w:r>
          </w:p>
        </w:tc>
        <w:tc>
          <w:tcPr>
            <w:tcW w:w="3911" w:type="dxa"/>
            <w:shd w:val="clear" w:color="auto" w:fill="auto"/>
          </w:tcPr>
          <w:p w14:paraId="4B710ACF" w14:textId="77777777" w:rsidR="00FF4DD0" w:rsidRDefault="00FF4DD0" w:rsidP="00604756">
            <w:r>
              <w:t>IP address of the individual host.</w:t>
            </w:r>
          </w:p>
        </w:tc>
      </w:tr>
      <w:tr w:rsidR="00FF4DD0" w:rsidRPr="00EC12C1" w14:paraId="12B7DD05" w14:textId="77777777" w:rsidTr="00604756">
        <w:tc>
          <w:tcPr>
            <w:tcW w:w="1795" w:type="dxa"/>
          </w:tcPr>
          <w:p w14:paraId="236C0C1C" w14:textId="578EF0F1" w:rsidR="00FF4DD0" w:rsidRPr="00604756" w:rsidRDefault="00604756" w:rsidP="00604756">
            <w:proofErr w:type="spellStart"/>
            <w:r w:rsidRPr="00604756">
              <w:t>u</w:t>
            </w:r>
            <w:r w:rsidR="00FF4DD0" w:rsidRPr="00604756">
              <w:t>serI</w:t>
            </w:r>
            <w:r>
              <w:t>d</w:t>
            </w:r>
            <w:proofErr w:type="spellEnd"/>
          </w:p>
        </w:tc>
        <w:tc>
          <w:tcPr>
            <w:tcW w:w="810" w:type="dxa"/>
          </w:tcPr>
          <w:p w14:paraId="031947DF" w14:textId="77777777" w:rsidR="00FF4DD0" w:rsidRDefault="00FF4DD0" w:rsidP="00604756">
            <w:r>
              <w:t>String</w:t>
            </w:r>
          </w:p>
        </w:tc>
        <w:tc>
          <w:tcPr>
            <w:tcW w:w="1170" w:type="dxa"/>
          </w:tcPr>
          <w:p w14:paraId="7BE6E43D" w14:textId="77777777" w:rsidR="00FF4DD0" w:rsidRDefault="00FF4DD0" w:rsidP="00604756">
            <w:pPr>
              <w:jc w:val="center"/>
            </w:pPr>
            <w:r>
              <w:t>No</w:t>
            </w:r>
          </w:p>
        </w:tc>
        <w:tc>
          <w:tcPr>
            <w:tcW w:w="2070" w:type="dxa"/>
            <w:shd w:val="clear" w:color="auto" w:fill="auto"/>
          </w:tcPr>
          <w:p w14:paraId="63CEFB23" w14:textId="77777777" w:rsidR="00FF4DD0" w:rsidRDefault="00FF4DD0" w:rsidP="00604756">
            <w:r w:rsidRPr="002801B2">
              <w:t>CN=</w:t>
            </w:r>
            <w:r>
              <w:t>Test</w:t>
            </w:r>
            <w:r w:rsidRPr="002801B2">
              <w:t xml:space="preserve"> </w:t>
            </w:r>
            <w:r>
              <w:t>User</w:t>
            </w:r>
            <w:r w:rsidRPr="002801B2">
              <w:t>,</w:t>
            </w:r>
            <w:r>
              <w:t xml:space="preserve"> </w:t>
            </w:r>
            <w:r w:rsidRPr="002801B2">
              <w:t>OU=</w:t>
            </w:r>
            <w:proofErr w:type="gramStart"/>
            <w:r w:rsidRPr="002801B2">
              <w:t>ESS,DC</w:t>
            </w:r>
            <w:proofErr w:type="gramEnd"/>
            <w:r w:rsidRPr="002801B2">
              <w:t>=OIT,DC=VA,DC=GOV</w:t>
            </w:r>
          </w:p>
        </w:tc>
        <w:tc>
          <w:tcPr>
            <w:tcW w:w="3911" w:type="dxa"/>
            <w:shd w:val="clear" w:color="auto" w:fill="auto"/>
          </w:tcPr>
          <w:p w14:paraId="16854BC1" w14:textId="77777777" w:rsidR="00FF4DD0" w:rsidRDefault="00FF4DD0" w:rsidP="00604756">
            <w:r>
              <w:t>Fully qualified identifier of the user passed on the request.</w:t>
            </w:r>
          </w:p>
        </w:tc>
      </w:tr>
      <w:tr w:rsidR="00FF4DD0" w:rsidRPr="00EC12C1" w14:paraId="035D4FA4" w14:textId="77777777" w:rsidTr="00604756">
        <w:tc>
          <w:tcPr>
            <w:tcW w:w="1795" w:type="dxa"/>
          </w:tcPr>
          <w:p w14:paraId="32A6BB3F" w14:textId="3709B706" w:rsidR="00FF4DD0" w:rsidRPr="00604756" w:rsidRDefault="00604756" w:rsidP="00604756">
            <w:proofErr w:type="spellStart"/>
            <w:r w:rsidRPr="00604756">
              <w:t>s</w:t>
            </w:r>
            <w:r w:rsidR="00FF4DD0" w:rsidRPr="00604756">
              <w:t>ubjectI</w:t>
            </w:r>
            <w:r>
              <w:t>d</w:t>
            </w:r>
            <w:proofErr w:type="spellEnd"/>
          </w:p>
        </w:tc>
        <w:tc>
          <w:tcPr>
            <w:tcW w:w="810" w:type="dxa"/>
          </w:tcPr>
          <w:p w14:paraId="416A1CBB" w14:textId="77777777" w:rsidR="00FF4DD0" w:rsidRDefault="00FF4DD0" w:rsidP="00604756">
            <w:r>
              <w:t>String</w:t>
            </w:r>
          </w:p>
        </w:tc>
        <w:tc>
          <w:tcPr>
            <w:tcW w:w="1170" w:type="dxa"/>
          </w:tcPr>
          <w:p w14:paraId="1EDCF84B" w14:textId="77777777" w:rsidR="00FF4DD0" w:rsidRDefault="00FF4DD0" w:rsidP="00604756">
            <w:pPr>
              <w:jc w:val="center"/>
            </w:pPr>
            <w:r>
              <w:t>No</w:t>
            </w:r>
          </w:p>
        </w:tc>
        <w:tc>
          <w:tcPr>
            <w:tcW w:w="2070" w:type="dxa"/>
            <w:shd w:val="clear" w:color="auto" w:fill="auto"/>
          </w:tcPr>
          <w:p w14:paraId="1E2E1E3B" w14:textId="77777777" w:rsidR="00FF4DD0" w:rsidRPr="001E7790" w:rsidRDefault="00FF4DD0" w:rsidP="00604756">
            <w:r w:rsidRPr="001E7790">
              <w:t>&lt;Id&gt;1234567890V654321&lt;Id&gt;</w:t>
            </w:r>
            <w:r>
              <w:t xml:space="preserve"> </w:t>
            </w:r>
            <w:r w:rsidRPr="001E7790">
              <w:t>&lt;</w:t>
            </w:r>
            <w:proofErr w:type="spellStart"/>
            <w:r w:rsidRPr="001E7790">
              <w:t>IdType</w:t>
            </w:r>
            <w:proofErr w:type="spellEnd"/>
            <w:r w:rsidRPr="001E7790">
              <w:t>&gt;NI&lt;</w:t>
            </w:r>
            <w:proofErr w:type="spellStart"/>
            <w:r w:rsidRPr="001E7790">
              <w:t>IdType</w:t>
            </w:r>
            <w:proofErr w:type="spellEnd"/>
            <w:r w:rsidRPr="001E7790">
              <w:t>&gt;</w:t>
            </w:r>
          </w:p>
          <w:p w14:paraId="6A4A6DC3" w14:textId="77777777" w:rsidR="00FF4DD0" w:rsidRPr="001E7790" w:rsidRDefault="00FF4DD0" w:rsidP="00604756">
            <w:r w:rsidRPr="001E7790">
              <w:t>&lt;</w:t>
            </w:r>
            <w:proofErr w:type="spellStart"/>
            <w:r w:rsidRPr="001E7790">
              <w:t>AssigningLocation</w:t>
            </w:r>
            <w:proofErr w:type="spellEnd"/>
            <w:r w:rsidRPr="001E7790">
              <w:t>&gt;123VA&lt;/</w:t>
            </w:r>
            <w:proofErr w:type="spellStart"/>
            <w:r w:rsidRPr="001E7790">
              <w:t>AssigningLocation</w:t>
            </w:r>
            <w:proofErr w:type="spellEnd"/>
            <w:r w:rsidRPr="001E7790">
              <w:t>&gt;</w:t>
            </w:r>
          </w:p>
          <w:p w14:paraId="4461B1C0" w14:textId="77777777" w:rsidR="00FF4DD0" w:rsidRDefault="00FF4DD0" w:rsidP="00604756">
            <w:r w:rsidRPr="001E7790">
              <w:t>&lt;</w:t>
            </w:r>
            <w:proofErr w:type="spellStart"/>
            <w:r w:rsidRPr="001E7790">
              <w:t>IdSource</w:t>
            </w:r>
            <w:proofErr w:type="spellEnd"/>
            <w:r w:rsidRPr="001E7790">
              <w:t>&gt;200M&lt;/</w:t>
            </w:r>
            <w:proofErr w:type="spellStart"/>
            <w:r w:rsidRPr="001E7790">
              <w:t>IdSource</w:t>
            </w:r>
            <w:proofErr w:type="spellEnd"/>
            <w:r w:rsidRPr="001E7790">
              <w:t>&gt;</w:t>
            </w:r>
          </w:p>
        </w:tc>
        <w:tc>
          <w:tcPr>
            <w:tcW w:w="3911" w:type="dxa"/>
            <w:shd w:val="clear" w:color="auto" w:fill="auto"/>
          </w:tcPr>
          <w:p w14:paraId="72ECD968" w14:textId="77777777" w:rsidR="00FF4DD0" w:rsidRDefault="00FF4DD0" w:rsidP="00604756">
            <w:r>
              <w:t xml:space="preserve">Fully qualified identifier of the subject of the request.  This would typically be the veteran or </w:t>
            </w:r>
            <w:proofErr w:type="gramStart"/>
            <w:r>
              <w:t>beneficiary, but</w:t>
            </w:r>
            <w:proofErr w:type="gramEnd"/>
            <w:r>
              <w:t xml:space="preserve"> may be any entity that is the primary subject of the request and/or important to understanding the error.</w:t>
            </w:r>
          </w:p>
        </w:tc>
      </w:tr>
      <w:tr w:rsidR="00FF4DD0" w:rsidRPr="00EC12C1" w14:paraId="4E48322E" w14:textId="77777777" w:rsidTr="00604756">
        <w:tc>
          <w:tcPr>
            <w:tcW w:w="1795" w:type="dxa"/>
          </w:tcPr>
          <w:p w14:paraId="2DC4E693" w14:textId="334BCE63" w:rsidR="00FF4DD0" w:rsidRPr="00604756" w:rsidRDefault="00604756" w:rsidP="00604756">
            <w:proofErr w:type="spellStart"/>
            <w:r w:rsidRPr="00604756">
              <w:t>c</w:t>
            </w:r>
            <w:r w:rsidR="00FF4DD0" w:rsidRPr="00604756">
              <w:t>odePackage</w:t>
            </w:r>
            <w:proofErr w:type="spellEnd"/>
          </w:p>
        </w:tc>
        <w:tc>
          <w:tcPr>
            <w:tcW w:w="810" w:type="dxa"/>
          </w:tcPr>
          <w:p w14:paraId="75CE5E61" w14:textId="77777777" w:rsidR="00FF4DD0" w:rsidRDefault="00FF4DD0" w:rsidP="00604756">
            <w:r>
              <w:t>String</w:t>
            </w:r>
          </w:p>
        </w:tc>
        <w:tc>
          <w:tcPr>
            <w:tcW w:w="1170" w:type="dxa"/>
          </w:tcPr>
          <w:p w14:paraId="0907AC4C" w14:textId="77777777" w:rsidR="00FF4DD0" w:rsidRDefault="00FF4DD0" w:rsidP="00604756">
            <w:pPr>
              <w:jc w:val="center"/>
            </w:pPr>
            <w:r>
              <w:t>No</w:t>
            </w:r>
          </w:p>
        </w:tc>
        <w:tc>
          <w:tcPr>
            <w:tcW w:w="2070" w:type="dxa"/>
            <w:shd w:val="clear" w:color="auto" w:fill="auto"/>
          </w:tcPr>
          <w:p w14:paraId="0669993C" w14:textId="77777777" w:rsidR="00FF4DD0" w:rsidRDefault="00FF4DD0" w:rsidP="00604756">
            <w:proofErr w:type="spellStart"/>
            <w:r>
              <w:t>gov.va.ess.</w:t>
            </w:r>
            <w:proofErr w:type="gramStart"/>
            <w:r>
              <w:t>resource.fileAccess</w:t>
            </w:r>
            <w:proofErr w:type="spellEnd"/>
            <w:proofErr w:type="gramEnd"/>
            <w:r>
              <w:t xml:space="preserve"> </w:t>
            </w:r>
          </w:p>
        </w:tc>
        <w:tc>
          <w:tcPr>
            <w:tcW w:w="3911" w:type="dxa"/>
            <w:shd w:val="clear" w:color="auto" w:fill="auto"/>
          </w:tcPr>
          <w:p w14:paraId="1C283A10" w14:textId="77777777" w:rsidR="00FF4DD0" w:rsidRDefault="00FF4DD0" w:rsidP="00604756">
            <w:r>
              <w:t xml:space="preserve">Identifier of the code package or deployment unit originating the exception.  This should be unique. </w:t>
            </w:r>
          </w:p>
        </w:tc>
      </w:tr>
      <w:tr w:rsidR="00FF4DD0" w:rsidRPr="00EC12C1" w14:paraId="24F270D6" w14:textId="77777777" w:rsidTr="00604756">
        <w:tc>
          <w:tcPr>
            <w:tcW w:w="1795" w:type="dxa"/>
          </w:tcPr>
          <w:p w14:paraId="42B9FBA8" w14:textId="6C98C3BB" w:rsidR="00FF4DD0" w:rsidRPr="00604756" w:rsidRDefault="00604756" w:rsidP="00604756">
            <w:proofErr w:type="spellStart"/>
            <w:r w:rsidRPr="00604756">
              <w:t>s</w:t>
            </w:r>
            <w:r w:rsidR="00FF4DD0" w:rsidRPr="00604756">
              <w:t>erviceDomain</w:t>
            </w:r>
            <w:proofErr w:type="spellEnd"/>
          </w:p>
        </w:tc>
        <w:tc>
          <w:tcPr>
            <w:tcW w:w="810" w:type="dxa"/>
          </w:tcPr>
          <w:p w14:paraId="73F839EA" w14:textId="77777777" w:rsidR="00FF4DD0" w:rsidRDefault="00FF4DD0" w:rsidP="00604756">
            <w:r>
              <w:t>String</w:t>
            </w:r>
          </w:p>
        </w:tc>
        <w:tc>
          <w:tcPr>
            <w:tcW w:w="1170" w:type="dxa"/>
          </w:tcPr>
          <w:p w14:paraId="14D2B6B4" w14:textId="77777777" w:rsidR="00FF4DD0" w:rsidRDefault="00FF4DD0" w:rsidP="00604756">
            <w:pPr>
              <w:jc w:val="center"/>
            </w:pPr>
            <w:r>
              <w:t>No</w:t>
            </w:r>
          </w:p>
        </w:tc>
        <w:tc>
          <w:tcPr>
            <w:tcW w:w="2070" w:type="dxa"/>
            <w:shd w:val="clear" w:color="auto" w:fill="auto"/>
          </w:tcPr>
          <w:p w14:paraId="72B7D20F" w14:textId="77777777" w:rsidR="00FF4DD0" w:rsidRDefault="00FF4DD0" w:rsidP="00604756">
            <w:r w:rsidRPr="002801B2">
              <w:t>gov.va.ess.</w:t>
            </w:r>
            <w:proofErr w:type="gramStart"/>
            <w:r w:rsidRPr="002801B2">
              <w:t>resources</w:t>
            </w:r>
            <w:r>
              <w:t>.v</w:t>
            </w:r>
            <w:proofErr w:type="gramEnd"/>
            <w:r>
              <w:t xml:space="preserve">2.2.3 </w:t>
            </w:r>
          </w:p>
        </w:tc>
        <w:tc>
          <w:tcPr>
            <w:tcW w:w="3911" w:type="dxa"/>
            <w:shd w:val="clear" w:color="auto" w:fill="auto"/>
          </w:tcPr>
          <w:p w14:paraId="11026BE8" w14:textId="77777777" w:rsidR="00FF4DD0" w:rsidRDefault="00FF4DD0" w:rsidP="00604756">
            <w:r>
              <w:t xml:space="preserve">Name of the service domain </w:t>
            </w:r>
          </w:p>
        </w:tc>
      </w:tr>
      <w:tr w:rsidR="00FF4DD0" w:rsidRPr="00EC12C1" w14:paraId="28FD36D0" w14:textId="77777777" w:rsidTr="00604756">
        <w:tc>
          <w:tcPr>
            <w:tcW w:w="1795" w:type="dxa"/>
          </w:tcPr>
          <w:p w14:paraId="03DF7526" w14:textId="3E11BE71" w:rsidR="00FF4DD0" w:rsidRPr="00604756" w:rsidRDefault="00604756" w:rsidP="00604756">
            <w:proofErr w:type="spellStart"/>
            <w:r w:rsidRPr="00604756">
              <w:t>b</w:t>
            </w:r>
            <w:r w:rsidR="00FF4DD0" w:rsidRPr="00604756">
              <w:t>usinessDomain</w:t>
            </w:r>
            <w:proofErr w:type="spellEnd"/>
          </w:p>
        </w:tc>
        <w:tc>
          <w:tcPr>
            <w:tcW w:w="810" w:type="dxa"/>
          </w:tcPr>
          <w:p w14:paraId="2E9DD725" w14:textId="77777777" w:rsidR="00FF4DD0" w:rsidRDefault="00FF4DD0" w:rsidP="00604756">
            <w:r>
              <w:t>String</w:t>
            </w:r>
          </w:p>
        </w:tc>
        <w:tc>
          <w:tcPr>
            <w:tcW w:w="1170" w:type="dxa"/>
          </w:tcPr>
          <w:p w14:paraId="785383F3" w14:textId="77777777" w:rsidR="00FF4DD0" w:rsidRDefault="00FF4DD0" w:rsidP="00604756">
            <w:pPr>
              <w:jc w:val="center"/>
            </w:pPr>
            <w:r>
              <w:t>No</w:t>
            </w:r>
          </w:p>
        </w:tc>
        <w:tc>
          <w:tcPr>
            <w:tcW w:w="2070" w:type="dxa"/>
            <w:shd w:val="clear" w:color="auto" w:fill="auto"/>
          </w:tcPr>
          <w:p w14:paraId="36F9F57E" w14:textId="77777777" w:rsidR="00FF4DD0" w:rsidRDefault="00FF4DD0" w:rsidP="00604756">
            <w:r>
              <w:t>Education Eligibility</w:t>
            </w:r>
          </w:p>
        </w:tc>
        <w:tc>
          <w:tcPr>
            <w:tcW w:w="3911" w:type="dxa"/>
            <w:shd w:val="clear" w:color="auto" w:fill="auto"/>
          </w:tcPr>
          <w:p w14:paraId="2E4BB220" w14:textId="77777777" w:rsidR="00FF4DD0" w:rsidRDefault="00FF4DD0" w:rsidP="00604756">
            <w:r>
              <w:t>Name of the business domain</w:t>
            </w:r>
          </w:p>
        </w:tc>
      </w:tr>
      <w:tr w:rsidR="00FF4DD0" w:rsidRPr="00EC12C1" w14:paraId="5A8EF1F1" w14:textId="77777777" w:rsidTr="00604756">
        <w:tc>
          <w:tcPr>
            <w:tcW w:w="1795" w:type="dxa"/>
          </w:tcPr>
          <w:p w14:paraId="152CA474" w14:textId="556687D6" w:rsidR="00FF4DD0" w:rsidRPr="00604756" w:rsidRDefault="00604756" w:rsidP="00604756">
            <w:proofErr w:type="spellStart"/>
            <w:r>
              <w:t>c</w:t>
            </w:r>
            <w:r w:rsidR="00FF4DD0" w:rsidRPr="00604756">
              <w:t>orrelationI</w:t>
            </w:r>
            <w:r>
              <w:t>d</w:t>
            </w:r>
            <w:proofErr w:type="spellEnd"/>
          </w:p>
        </w:tc>
        <w:tc>
          <w:tcPr>
            <w:tcW w:w="810" w:type="dxa"/>
          </w:tcPr>
          <w:p w14:paraId="6CADB647" w14:textId="77777777" w:rsidR="00FF4DD0" w:rsidRDefault="00FF4DD0" w:rsidP="00604756">
            <w:r>
              <w:t>String</w:t>
            </w:r>
          </w:p>
        </w:tc>
        <w:tc>
          <w:tcPr>
            <w:tcW w:w="1170" w:type="dxa"/>
          </w:tcPr>
          <w:p w14:paraId="5F36AE36" w14:textId="77777777" w:rsidR="00FF4DD0" w:rsidRDefault="00FF4DD0" w:rsidP="00604756">
            <w:pPr>
              <w:jc w:val="center"/>
            </w:pPr>
            <w:r>
              <w:t>No</w:t>
            </w:r>
          </w:p>
        </w:tc>
        <w:tc>
          <w:tcPr>
            <w:tcW w:w="2070" w:type="dxa"/>
            <w:shd w:val="clear" w:color="auto" w:fill="auto"/>
          </w:tcPr>
          <w:p w14:paraId="4FC64786" w14:textId="77777777" w:rsidR="00FF4DD0" w:rsidRDefault="00FF4DD0" w:rsidP="00604756">
            <w:r>
              <w:t>c1d2398c3-1449-7654-9793-29373a9b9c53c1d2398c3-1449-7654-9793-29373a9b9c53</w:t>
            </w:r>
          </w:p>
        </w:tc>
        <w:tc>
          <w:tcPr>
            <w:tcW w:w="3911" w:type="dxa"/>
            <w:shd w:val="clear" w:color="auto" w:fill="auto"/>
          </w:tcPr>
          <w:p w14:paraId="04B2CDD4" w14:textId="77777777" w:rsidR="00FF4DD0" w:rsidRDefault="00FF4DD0" w:rsidP="00604756">
            <w:r>
              <w:t>Correlation ID of the current request</w:t>
            </w:r>
          </w:p>
        </w:tc>
      </w:tr>
      <w:tr w:rsidR="00FF4DD0" w:rsidRPr="00EC12C1" w14:paraId="68F17E7A" w14:textId="77777777" w:rsidTr="00604756">
        <w:tc>
          <w:tcPr>
            <w:tcW w:w="1795" w:type="dxa"/>
          </w:tcPr>
          <w:p w14:paraId="38E47FAC" w14:textId="1E27958F" w:rsidR="00FF4DD0" w:rsidRPr="00604756" w:rsidRDefault="00604756" w:rsidP="00604756">
            <w:proofErr w:type="spellStart"/>
            <w:r>
              <w:t>s</w:t>
            </w:r>
            <w:r w:rsidR="00FF4DD0" w:rsidRPr="00604756">
              <w:t>ession</w:t>
            </w:r>
            <w:r>
              <w:t>Id</w:t>
            </w:r>
            <w:proofErr w:type="spellEnd"/>
          </w:p>
        </w:tc>
        <w:tc>
          <w:tcPr>
            <w:tcW w:w="810" w:type="dxa"/>
          </w:tcPr>
          <w:p w14:paraId="3102AA26" w14:textId="77777777" w:rsidR="00FF4DD0" w:rsidRDefault="00FF4DD0" w:rsidP="00604756">
            <w:r>
              <w:t>String</w:t>
            </w:r>
          </w:p>
        </w:tc>
        <w:tc>
          <w:tcPr>
            <w:tcW w:w="1170" w:type="dxa"/>
          </w:tcPr>
          <w:p w14:paraId="4E464447" w14:textId="77777777" w:rsidR="00FF4DD0" w:rsidRDefault="00FF4DD0" w:rsidP="00604756">
            <w:pPr>
              <w:jc w:val="center"/>
            </w:pPr>
            <w:r>
              <w:t>No</w:t>
            </w:r>
          </w:p>
        </w:tc>
        <w:tc>
          <w:tcPr>
            <w:tcW w:w="2070" w:type="dxa"/>
            <w:shd w:val="clear" w:color="auto" w:fill="auto"/>
          </w:tcPr>
          <w:p w14:paraId="78B634C7" w14:textId="77777777" w:rsidR="00FF4DD0" w:rsidRPr="00EC12C1" w:rsidRDefault="00FF4DD0" w:rsidP="00604756">
            <w:r w:rsidRPr="002801B2">
              <w:t>883927</w:t>
            </w:r>
            <w:r>
              <w:t>2636511237</w:t>
            </w:r>
          </w:p>
        </w:tc>
        <w:tc>
          <w:tcPr>
            <w:tcW w:w="3911" w:type="dxa"/>
            <w:shd w:val="clear" w:color="auto" w:fill="auto"/>
          </w:tcPr>
          <w:p w14:paraId="0113A019" w14:textId="77777777" w:rsidR="00FF4DD0" w:rsidRPr="00E827AD" w:rsidRDefault="00FF4DD0" w:rsidP="00604756">
            <w:r>
              <w:t>Session ID of the user session</w:t>
            </w:r>
          </w:p>
        </w:tc>
      </w:tr>
      <w:tr w:rsidR="00FF4DD0" w:rsidRPr="00EC12C1" w14:paraId="6133294D" w14:textId="77777777" w:rsidTr="00604756">
        <w:tc>
          <w:tcPr>
            <w:tcW w:w="1795" w:type="dxa"/>
          </w:tcPr>
          <w:p w14:paraId="138DEC49" w14:textId="7A64A87D" w:rsidR="00FF4DD0" w:rsidRPr="00604756" w:rsidRDefault="008340EC" w:rsidP="00604756">
            <w:r w:rsidRPr="00604756">
              <w:t>Fault</w:t>
            </w:r>
            <w:r w:rsidR="00FF4DD0" w:rsidRPr="00604756">
              <w:t xml:space="preserve"> Trace</w:t>
            </w:r>
          </w:p>
          <w:p w14:paraId="46AE62EB" w14:textId="77777777" w:rsidR="00FF4DD0" w:rsidRPr="00604756" w:rsidRDefault="00FF4DD0" w:rsidP="00604756">
            <w:r w:rsidRPr="00604756">
              <w:t>or equivalent</w:t>
            </w:r>
          </w:p>
        </w:tc>
        <w:tc>
          <w:tcPr>
            <w:tcW w:w="810" w:type="dxa"/>
          </w:tcPr>
          <w:p w14:paraId="2B15A644" w14:textId="77777777" w:rsidR="00FF4DD0" w:rsidRDefault="00FF4DD0" w:rsidP="00604756">
            <w:r>
              <w:t>String</w:t>
            </w:r>
          </w:p>
        </w:tc>
        <w:tc>
          <w:tcPr>
            <w:tcW w:w="1170" w:type="dxa"/>
          </w:tcPr>
          <w:p w14:paraId="789850D2" w14:textId="77777777" w:rsidR="00FF4DD0" w:rsidRDefault="00FF4DD0" w:rsidP="00604756">
            <w:pPr>
              <w:jc w:val="center"/>
            </w:pPr>
            <w:r>
              <w:t>No</w:t>
            </w:r>
          </w:p>
        </w:tc>
        <w:tc>
          <w:tcPr>
            <w:tcW w:w="2070" w:type="dxa"/>
            <w:shd w:val="clear" w:color="auto" w:fill="auto"/>
          </w:tcPr>
          <w:p w14:paraId="06618B7E" w14:textId="77777777" w:rsidR="00FF4DD0" w:rsidRPr="00EC12C1" w:rsidRDefault="00FF4DD0" w:rsidP="00604756">
            <w:proofErr w:type="spellStart"/>
            <w:proofErr w:type="gramStart"/>
            <w:r w:rsidRPr="002801B2">
              <w:t>java.io.IOException</w:t>
            </w:r>
            <w:proofErr w:type="spellEnd"/>
            <w:proofErr w:type="gramEnd"/>
            <w:r w:rsidRPr="002801B2">
              <w:t>: Unable to find file 'topicalIndex.csv' ...</w:t>
            </w:r>
          </w:p>
        </w:tc>
        <w:tc>
          <w:tcPr>
            <w:tcW w:w="3911" w:type="dxa"/>
            <w:shd w:val="clear" w:color="auto" w:fill="auto"/>
          </w:tcPr>
          <w:p w14:paraId="67311658" w14:textId="77777777" w:rsidR="00FF4DD0" w:rsidRDefault="00FF4DD0" w:rsidP="00604756">
            <w:pPr>
              <w:rPr>
                <w:rFonts w:ascii="Calibri" w:hAnsi="Calibri" w:cs="Arial"/>
              </w:rPr>
            </w:pPr>
            <w:r>
              <w:t xml:space="preserve">Detailed information on the state of the execution of service code package when the error occurred. </w:t>
            </w:r>
          </w:p>
        </w:tc>
      </w:tr>
    </w:tbl>
    <w:p w14:paraId="6DF25591" w14:textId="4CCBF9C3" w:rsidR="007D20F6" w:rsidRDefault="007D20F6" w:rsidP="00150581">
      <w:pPr>
        <w:pStyle w:val="BodyText"/>
      </w:pPr>
    </w:p>
    <w:p w14:paraId="483979BE" w14:textId="77777777" w:rsidR="007D20F6" w:rsidRDefault="007D20F6">
      <w:pPr>
        <w:rPr>
          <w:sz w:val="24"/>
          <w:szCs w:val="20"/>
        </w:rPr>
      </w:pPr>
      <w:r>
        <w:br w:type="page"/>
      </w:r>
    </w:p>
    <w:p w14:paraId="761CE00B" w14:textId="77777777" w:rsidR="0024136A" w:rsidRDefault="0024136A" w:rsidP="00150581">
      <w:pPr>
        <w:pStyle w:val="BodyText"/>
      </w:pPr>
    </w:p>
    <w:p w14:paraId="52F50DA5" w14:textId="4AEA5CCE" w:rsidR="006263DD" w:rsidRDefault="006263DD" w:rsidP="006263DD">
      <w:pPr>
        <w:pStyle w:val="Caption"/>
        <w:rPr>
          <w:rFonts w:eastAsia="ヒラギノ角ゴ Pro W3"/>
          <w:noProof/>
          <w:color w:val="000000"/>
        </w:rPr>
      </w:pPr>
      <w:bookmarkStart w:id="218" w:name="_Toc518056026"/>
      <w:bookmarkStart w:id="219" w:name="_Toc519761285"/>
      <w:r>
        <w:t xml:space="preserve">Figure </w:t>
      </w:r>
      <w:r>
        <w:rPr>
          <w:noProof/>
        </w:rPr>
        <w:fldChar w:fldCharType="begin"/>
      </w:r>
      <w:r>
        <w:rPr>
          <w:noProof/>
        </w:rPr>
        <w:instrText xml:space="preserve"> SEQ Figure \* ARABIC </w:instrText>
      </w:r>
      <w:r>
        <w:rPr>
          <w:noProof/>
        </w:rPr>
        <w:fldChar w:fldCharType="separate"/>
      </w:r>
      <w:r w:rsidR="007C2E4B">
        <w:rPr>
          <w:noProof/>
        </w:rPr>
        <w:t>5</w:t>
      </w:r>
      <w:r>
        <w:rPr>
          <w:noProof/>
        </w:rPr>
        <w:fldChar w:fldCharType="end"/>
      </w:r>
      <w:r>
        <w:t xml:space="preserve"> Logging Example</w:t>
      </w:r>
      <w:bookmarkEnd w:id="218"/>
      <w:bookmarkEnd w:id="219"/>
    </w:p>
    <w:p w14:paraId="6E5EC932" w14:textId="3A400DB8" w:rsidR="0024136A" w:rsidRDefault="007D20F6" w:rsidP="00150581">
      <w:pPr>
        <w:pStyle w:val="BodyText"/>
      </w:pPr>
      <w:r>
        <w:t>Some elements in this figure are truncated for readability.</w:t>
      </w:r>
    </w:p>
    <w:p w14:paraId="726B7823"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w:t>
      </w:r>
    </w:p>
    <w:p w14:paraId="1FECCBE8"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t>"</w:t>
      </w:r>
      <w:proofErr w:type="spellStart"/>
      <w:r>
        <w:t>ESSError</w:t>
      </w:r>
      <w:proofErr w:type="spellEnd"/>
      <w:r>
        <w:t>": {</w:t>
      </w:r>
    </w:p>
    <w:p w14:paraId="5A573A0D"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"transaction ID": "a20014d3e17ff4fcb578-b7a6-41f9-b974-cef684d5ec62",</w:t>
      </w:r>
    </w:p>
    <w:p w14:paraId="5F5AFC75"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"code": "32154",</w:t>
      </w:r>
    </w:p>
    <w:p w14:paraId="4093F862"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"text": "</w:t>
      </w:r>
      <w:proofErr w:type="spellStart"/>
      <w:proofErr w:type="gramStart"/>
      <w:r>
        <w:t>gov.va.ess.service</w:t>
      </w:r>
      <w:proofErr w:type="gramEnd"/>
      <w:r>
        <w:t>.AccessServiceLegacySystemError</w:t>
      </w:r>
      <w:proofErr w:type="spellEnd"/>
      <w:r>
        <w:t>",</w:t>
      </w:r>
    </w:p>
    <w:p w14:paraId="07ACA651"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w:t>
      </w:r>
      <w:proofErr w:type="spellStart"/>
      <w:r>
        <w:t>essCode</w:t>
      </w:r>
      <w:proofErr w:type="spellEnd"/>
      <w:r>
        <w:t>": "</w:t>
      </w:r>
      <w:proofErr w:type="spellStart"/>
      <w:proofErr w:type="gramStart"/>
      <w:r>
        <w:t>gov.va.ess.fault.io.ResourceNotFound</w:t>
      </w:r>
      <w:proofErr w:type="spellEnd"/>
      <w:proofErr w:type="gramEnd"/>
      <w:r>
        <w:t>",</w:t>
      </w:r>
    </w:p>
    <w:p w14:paraId="05751552"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w:t>
      </w:r>
      <w:proofErr w:type="spellStart"/>
      <w:r>
        <w:t>essText</w:t>
      </w:r>
      <w:proofErr w:type="spellEnd"/>
      <w:r>
        <w:t>": "</w:t>
      </w:r>
      <w:proofErr w:type="spellStart"/>
      <w:r>
        <w:t>UnabletolocateresourceXXX</w:t>
      </w:r>
      <w:proofErr w:type="spellEnd"/>
      <w:r>
        <w:t>",</w:t>
      </w:r>
    </w:p>
    <w:p w14:paraId="77BF9E7D"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w:t>
      </w:r>
      <w:proofErr w:type="spellStart"/>
      <w:r>
        <w:t>nestedFault</w:t>
      </w:r>
      <w:proofErr w:type="spellEnd"/>
      <w:r>
        <w:t>": {</w:t>
      </w:r>
    </w:p>
    <w:p w14:paraId="0D3007FE"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r>
      <w:r>
        <w:tab/>
        <w:t>"code": "400",</w:t>
      </w:r>
    </w:p>
    <w:p w14:paraId="06AF4204"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r>
      <w:r>
        <w:tab/>
        <w:t>"text": "</w:t>
      </w:r>
      <w:proofErr w:type="spellStart"/>
      <w:r>
        <w:t>NotFound</w:t>
      </w:r>
      <w:proofErr w:type="spellEnd"/>
      <w:r>
        <w:t>"</w:t>
      </w:r>
    </w:p>
    <w:p w14:paraId="0C844369"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r>
      <w:r>
        <w:tab/>
        <w:t>"</w:t>
      </w:r>
      <w:proofErr w:type="spellStart"/>
      <w:r>
        <w:t>essCode</w:t>
      </w:r>
      <w:proofErr w:type="spellEnd"/>
      <w:r>
        <w:t>": "</w:t>
      </w:r>
      <w:proofErr w:type="spellStart"/>
      <w:proofErr w:type="gramStart"/>
      <w:r>
        <w:t>gov.va.ess.fault.io.ResourceNotFound</w:t>
      </w:r>
      <w:proofErr w:type="spellEnd"/>
      <w:proofErr w:type="gramEnd"/>
      <w:r>
        <w:t>",</w:t>
      </w:r>
    </w:p>
    <w:p w14:paraId="491AD036"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r>
      <w:r>
        <w:tab/>
        <w:t>"</w:t>
      </w:r>
      <w:proofErr w:type="spellStart"/>
      <w:r>
        <w:t>essText</w:t>
      </w:r>
      <w:proofErr w:type="spellEnd"/>
      <w:r>
        <w:t>": "</w:t>
      </w:r>
      <w:proofErr w:type="spellStart"/>
      <w:r>
        <w:t>UnabletolocateresourceXXX</w:t>
      </w:r>
      <w:proofErr w:type="spellEnd"/>
      <w:r>
        <w:t>",</w:t>
      </w:r>
    </w:p>
    <w:p w14:paraId="24B282E2"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w:t>
      </w:r>
    </w:p>
    <w:p w14:paraId="6F53D4B7"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"severity": "Information",</w:t>
      </w:r>
    </w:p>
    <w:p w14:paraId="7E146EA8"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"timestamp": "2013-05-05T08:15:30-05:00",</w:t>
      </w:r>
    </w:p>
    <w:p w14:paraId="70E61EBC"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w:t>
      </w:r>
      <w:proofErr w:type="spellStart"/>
      <w:r>
        <w:t>serviceName</w:t>
      </w:r>
      <w:proofErr w:type="spellEnd"/>
      <w:r>
        <w:t>": "</w:t>
      </w:r>
      <w:proofErr w:type="spellStart"/>
      <w:proofErr w:type="gramStart"/>
      <w:r>
        <w:t>gov.va.ess.util</w:t>
      </w:r>
      <w:proofErr w:type="gramEnd"/>
      <w:r>
        <w:t>.FileAccessService</w:t>
      </w:r>
      <w:proofErr w:type="spellEnd"/>
      <w:r>
        <w:t>",</w:t>
      </w:r>
    </w:p>
    <w:p w14:paraId="47360E4E" w14:textId="5AD0F722"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w:t>
      </w:r>
      <w:proofErr w:type="spellStart"/>
      <w:r>
        <w:t>serviceInstance</w:t>
      </w:r>
      <w:proofErr w:type="spellEnd"/>
      <w:r>
        <w:t>": "http://101.12.34.97:443...,</w:t>
      </w:r>
    </w:p>
    <w:p w14:paraId="7FCF917C"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w:t>
      </w:r>
      <w:proofErr w:type="spellStart"/>
      <w:r>
        <w:t>hostName</w:t>
      </w:r>
      <w:proofErr w:type="spellEnd"/>
      <w:r>
        <w:t>": "vaaacmhvapp12",</w:t>
      </w:r>
    </w:p>
    <w:p w14:paraId="590D495E"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w:t>
      </w:r>
      <w:proofErr w:type="spellStart"/>
      <w:r>
        <w:t>hostIP</w:t>
      </w:r>
      <w:proofErr w:type="spellEnd"/>
      <w:r>
        <w:t>": "101.34.28.134",</w:t>
      </w:r>
    </w:p>
    <w:p w14:paraId="6DC476C9"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w:t>
      </w:r>
      <w:proofErr w:type="spellStart"/>
      <w:r>
        <w:t>userID</w:t>
      </w:r>
      <w:proofErr w:type="spellEnd"/>
      <w:r>
        <w:t>": "CN=Test User, OU=</w:t>
      </w:r>
      <w:proofErr w:type="gramStart"/>
      <w:r>
        <w:t>ESS,DC</w:t>
      </w:r>
      <w:proofErr w:type="gramEnd"/>
      <w:r>
        <w:t>=OIT,DC=VA,DC=GOV",</w:t>
      </w:r>
    </w:p>
    <w:p w14:paraId="250DDC7B" w14:textId="567BC244"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w:t>
      </w:r>
      <w:proofErr w:type="spellStart"/>
      <w:r>
        <w:t>subjectID</w:t>
      </w:r>
      <w:proofErr w:type="spellEnd"/>
      <w:r>
        <w:t>": "Id&gt;1234567890V654321&lt;Id&gt; &lt;</w:t>
      </w:r>
      <w:proofErr w:type="spellStart"/>
      <w:r>
        <w:t>IdType</w:t>
      </w:r>
      <w:proofErr w:type="spellEnd"/>
      <w:r>
        <w:t>&gt;NI&lt;</w:t>
      </w:r>
      <w:proofErr w:type="spellStart"/>
      <w:r>
        <w:t>IdType</w:t>
      </w:r>
      <w:proofErr w:type="spellEnd"/>
      <w:r>
        <w:t>&gt;…&gt;",</w:t>
      </w:r>
    </w:p>
    <w:p w14:paraId="1FD01E0C"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w:t>
      </w:r>
      <w:proofErr w:type="spellStart"/>
      <w:r>
        <w:t>codePackage</w:t>
      </w:r>
      <w:proofErr w:type="spellEnd"/>
      <w:r>
        <w:t>": "</w:t>
      </w:r>
      <w:proofErr w:type="spellStart"/>
      <w:r>
        <w:t>gov.va.ess.</w:t>
      </w:r>
      <w:proofErr w:type="gramStart"/>
      <w:r>
        <w:t>resource.fileAccess</w:t>
      </w:r>
      <w:proofErr w:type="spellEnd"/>
      <w:proofErr w:type="gramEnd"/>
      <w:r>
        <w:t>",</w:t>
      </w:r>
    </w:p>
    <w:p w14:paraId="0E1D7127"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"serviceDomain":"gov.va.ess.</w:t>
      </w:r>
      <w:proofErr w:type="gramStart"/>
      <w:r>
        <w:t>resources.v</w:t>
      </w:r>
      <w:proofErr w:type="gramEnd"/>
      <w:r>
        <w:t>2.2.3",</w:t>
      </w:r>
    </w:p>
    <w:p w14:paraId="1A8AA0E3"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w:t>
      </w:r>
      <w:proofErr w:type="spellStart"/>
      <w:r>
        <w:t>businessDomain</w:t>
      </w:r>
      <w:proofErr w:type="spellEnd"/>
      <w:r>
        <w:t>": "Education Eligibility",</w:t>
      </w:r>
    </w:p>
    <w:p w14:paraId="7DB4B765" w14:textId="70E324B0"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"Correlation ID": "c1d2398c3-1449-7654-9793-29373a9b9c53c1d2398c3…”,</w:t>
      </w:r>
      <w:r>
        <w:tab/>
      </w:r>
      <w:r>
        <w:tab/>
      </w:r>
      <w:r>
        <w:tab/>
        <w:t>"Session ID": "8839272636511237",</w:t>
      </w:r>
    </w:p>
    <w:p w14:paraId="18EC9521"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r>
      <w:r>
        <w:tab/>
        <w:t>"</w:t>
      </w:r>
      <w:proofErr w:type="spellStart"/>
      <w:r>
        <w:t>faultTrace</w:t>
      </w:r>
      <w:proofErr w:type="spellEnd"/>
      <w:r>
        <w:t>": "</w:t>
      </w:r>
      <w:proofErr w:type="spellStart"/>
      <w:proofErr w:type="gramStart"/>
      <w:r>
        <w:t>java.io.IOException</w:t>
      </w:r>
      <w:proofErr w:type="spellEnd"/>
      <w:proofErr w:type="gramEnd"/>
      <w:r>
        <w:t>: Unable to find file 'topicalIndex.csv' ..."</w:t>
      </w:r>
    </w:p>
    <w:p w14:paraId="4721DB25" w14:textId="77777777" w:rsidR="007D20F6" w:rsidRDefault="007D20F6" w:rsidP="007D20F6">
      <w:pPr>
        <w:pStyle w:val="BodyText"/>
        <w:pBdr>
          <w:top w:val="single" w:sz="4" w:space="1" w:color="auto"/>
          <w:left w:val="single" w:sz="4" w:space="4" w:color="auto"/>
          <w:bottom w:val="single" w:sz="4" w:space="1" w:color="auto"/>
          <w:right w:val="single" w:sz="4" w:space="4" w:color="auto"/>
        </w:pBdr>
        <w:spacing w:before="0" w:after="0"/>
      </w:pPr>
      <w:r>
        <w:tab/>
        <w:t>}</w:t>
      </w:r>
    </w:p>
    <w:p w14:paraId="78E0F135" w14:textId="77777777" w:rsidR="007D20F6" w:rsidRDefault="007D20F6" w:rsidP="007D20F6">
      <w:pPr>
        <w:pStyle w:val="BodyText"/>
        <w:pBdr>
          <w:top w:val="single" w:sz="4" w:space="1" w:color="auto"/>
          <w:left w:val="single" w:sz="4" w:space="4" w:color="auto"/>
          <w:bottom w:val="single" w:sz="4" w:space="1" w:color="auto"/>
          <w:right w:val="single" w:sz="4" w:space="4" w:color="auto"/>
        </w:pBdr>
      </w:pPr>
      <w:r>
        <w:t>}</w:t>
      </w:r>
    </w:p>
    <w:p w14:paraId="25938D55" w14:textId="68926521" w:rsidR="0024136A" w:rsidRPr="00150581" w:rsidRDefault="007D20F6" w:rsidP="007D20F6">
      <w:pPr>
        <w:pStyle w:val="BodyText"/>
      </w:pPr>
      <w:r>
        <w:tab/>
      </w:r>
    </w:p>
    <w:p w14:paraId="26998B24" w14:textId="49CB79C8" w:rsidR="001C4F38" w:rsidRDefault="001C4F38">
      <w:pPr>
        <w:rPr>
          <w:sz w:val="24"/>
          <w:szCs w:val="20"/>
        </w:rPr>
      </w:pPr>
      <w:r>
        <w:br w:type="page"/>
      </w:r>
    </w:p>
    <w:p w14:paraId="6B7B9DB2" w14:textId="0A9BA189" w:rsidR="00455EF9" w:rsidRDefault="00455EF9" w:rsidP="00455EF9">
      <w:pPr>
        <w:pStyle w:val="Heading2"/>
      </w:pPr>
      <w:bookmarkStart w:id="220" w:name="_Toc516653995"/>
      <w:bookmarkStart w:id="221" w:name="_Toc517966867"/>
      <w:bookmarkStart w:id="222" w:name="_Toc517969166"/>
      <w:bookmarkStart w:id="223" w:name="_Toc518056012"/>
      <w:bookmarkStart w:id="224" w:name="_Toc519761275"/>
      <w:commentRangeStart w:id="225"/>
      <w:r>
        <w:lastRenderedPageBreak/>
        <w:t>Notification and Alerting</w:t>
      </w:r>
      <w:bookmarkEnd w:id="220"/>
      <w:r>
        <w:t xml:space="preserve"> Guidelines</w:t>
      </w:r>
      <w:bookmarkEnd w:id="221"/>
      <w:bookmarkEnd w:id="222"/>
      <w:bookmarkEnd w:id="223"/>
      <w:bookmarkEnd w:id="224"/>
      <w:commentRangeEnd w:id="225"/>
      <w:r w:rsidR="00D6359C">
        <w:rPr>
          <w:rStyle w:val="CommentReference"/>
          <w:rFonts w:ascii="Times New Roman" w:hAnsi="Times New Roman" w:cs="Times New Roman"/>
          <w:b w:val="0"/>
          <w:bCs w:val="0"/>
          <w:iCs w:val="0"/>
          <w:kern w:val="0"/>
        </w:rPr>
        <w:commentReference w:id="225"/>
      </w:r>
    </w:p>
    <w:p w14:paraId="0F90BD92" w14:textId="3CE5A110" w:rsidR="0007346C" w:rsidRDefault="0007346C" w:rsidP="0007346C">
      <w:pPr>
        <w:pStyle w:val="BodyText"/>
      </w:pPr>
      <w:r>
        <w:t>The functionality needed to implement Notification and Alerting will be implemented by an Enterprise Error/Fault Message Channel platform either built, purchased or implemented as a Software as a Service.</w:t>
      </w:r>
    </w:p>
    <w:p w14:paraId="005DA9A8" w14:textId="1DE8C7C1" w:rsidR="00455EF9" w:rsidRDefault="00455EF9" w:rsidP="004E409F">
      <w:pPr>
        <w:pStyle w:val="Heading3"/>
      </w:pPr>
      <w:bookmarkStart w:id="226" w:name="_Toc518056013"/>
      <w:bookmarkStart w:id="227" w:name="_Toc519761276"/>
      <w:bookmarkStart w:id="228" w:name="_Toc517966868"/>
      <w:bookmarkStart w:id="229" w:name="_Toc517969167"/>
      <w:r w:rsidRPr="00885289">
        <w:t xml:space="preserve">Asynchronous </w:t>
      </w:r>
      <w:r w:rsidR="0007346C">
        <w:t>Error/</w:t>
      </w:r>
      <w:r w:rsidRPr="00885289">
        <w:t>Fault Message Channel</w:t>
      </w:r>
      <w:bookmarkEnd w:id="226"/>
      <w:bookmarkEnd w:id="227"/>
      <w:r w:rsidRPr="00885289">
        <w:t xml:space="preserve"> </w:t>
      </w:r>
      <w:bookmarkEnd w:id="228"/>
      <w:bookmarkEnd w:id="229"/>
    </w:p>
    <w:p w14:paraId="386AAE47" w14:textId="49497AF2" w:rsidR="006112AF" w:rsidRDefault="0007346C" w:rsidP="0007346C">
      <w:pPr>
        <w:pStyle w:val="BodyText"/>
      </w:pPr>
      <w:r>
        <w:t xml:space="preserve">The </w:t>
      </w:r>
      <w:r w:rsidR="006112AF">
        <w:t xml:space="preserve">Error/Fault </w:t>
      </w:r>
      <w:r>
        <w:t xml:space="preserve">Message Channel will provide the capability </w:t>
      </w:r>
      <w:r w:rsidR="006112AF">
        <w:t>for th</w:t>
      </w:r>
      <w:r>
        <w:t xml:space="preserve">e services that subscribe to </w:t>
      </w:r>
      <w:r w:rsidR="006112AF">
        <w:t>be able to receive</w:t>
      </w:r>
      <w:r>
        <w:t xml:space="preserve"> fault and error messages </w:t>
      </w:r>
      <w:r w:rsidR="00301810">
        <w:t>facilitated</w:t>
      </w:r>
      <w:r w:rsidR="006112AF">
        <w:t xml:space="preserve"> by the channel. I</w:t>
      </w:r>
      <w:r>
        <w:t xml:space="preserve">t is anticipated that errors and faults will be published on one or more asynchronous message channels, and subscribed to by </w:t>
      </w:r>
      <w:r w:rsidR="006112AF">
        <w:t>the following</w:t>
      </w:r>
    </w:p>
    <w:p w14:paraId="763C26D5" w14:textId="4DC694C7" w:rsidR="006112AF" w:rsidRDefault="006112AF" w:rsidP="00E93953">
      <w:pPr>
        <w:pStyle w:val="BodyText"/>
        <w:numPr>
          <w:ilvl w:val="0"/>
          <w:numId w:val="27"/>
        </w:numPr>
      </w:pPr>
      <w:r>
        <w:t>Logging Services</w:t>
      </w:r>
    </w:p>
    <w:p w14:paraId="4848A6A5" w14:textId="1F668533" w:rsidR="006112AF" w:rsidRDefault="006112AF" w:rsidP="006112AF">
      <w:pPr>
        <w:pStyle w:val="BodyText"/>
        <w:spacing w:before="0"/>
        <w:ind w:left="720"/>
      </w:pPr>
      <w:r>
        <w:t xml:space="preserve">Will would centrally capture errors needed to provide support to services and service consumers.  It would associate relevant error and fault information, and provide mechanisms to query this information, and to run analytical reports.  </w:t>
      </w:r>
    </w:p>
    <w:p w14:paraId="4C768C7B" w14:textId="10C80D51" w:rsidR="006112AF" w:rsidRDefault="006112AF" w:rsidP="00E93953">
      <w:pPr>
        <w:pStyle w:val="BodyText"/>
        <w:numPr>
          <w:ilvl w:val="0"/>
          <w:numId w:val="27"/>
        </w:numPr>
      </w:pPr>
      <w:r>
        <w:t>Monitoring and Triage Services</w:t>
      </w:r>
    </w:p>
    <w:p w14:paraId="561F4F99" w14:textId="25C9EFCA" w:rsidR="006112AF" w:rsidRDefault="006112AF" w:rsidP="006112AF">
      <w:pPr>
        <w:pStyle w:val="BodyText"/>
        <w:ind w:left="720"/>
      </w:pPr>
      <w:r>
        <w:t xml:space="preserve">Will </w:t>
      </w:r>
      <w:r w:rsidRPr="006112AF">
        <w:t xml:space="preserve">enable automated diagnostics and handling of errors, creation of trouble tickets, integration with service desk, SLA management, etc.  Design and specification of such services </w:t>
      </w:r>
      <w:r>
        <w:t xml:space="preserve">will have to </w:t>
      </w:r>
      <w:r w:rsidRPr="006112AF">
        <w:t>be defined.</w:t>
      </w:r>
    </w:p>
    <w:p w14:paraId="24424C67" w14:textId="3CD7A693" w:rsidR="009009D0" w:rsidRDefault="009009D0">
      <w:pPr>
        <w:rPr>
          <w:sz w:val="24"/>
          <w:szCs w:val="20"/>
        </w:rPr>
      </w:pPr>
      <w:r>
        <w:br w:type="page"/>
      </w:r>
    </w:p>
    <w:p w14:paraId="381E340A" w14:textId="77777777" w:rsidR="00455EF9" w:rsidRPr="00AA18B6" w:rsidRDefault="00455EF9" w:rsidP="00455EF9">
      <w:pPr>
        <w:pStyle w:val="BodyText"/>
      </w:pPr>
    </w:p>
    <w:p w14:paraId="1E79D201" w14:textId="322E6FE3" w:rsidR="00455EF9" w:rsidRDefault="00455EF9" w:rsidP="00455EF9">
      <w:pPr>
        <w:pStyle w:val="Heading2"/>
      </w:pPr>
      <w:bookmarkStart w:id="230" w:name="_Toc516653996"/>
      <w:bookmarkStart w:id="231" w:name="_Toc517966869"/>
      <w:bookmarkStart w:id="232" w:name="_Toc517969168"/>
      <w:bookmarkStart w:id="233" w:name="_Toc518056014"/>
      <w:bookmarkStart w:id="234" w:name="_Toc519761277"/>
      <w:r>
        <w:t>Integration with Queuing</w:t>
      </w:r>
      <w:bookmarkEnd w:id="230"/>
      <w:bookmarkEnd w:id="231"/>
      <w:bookmarkEnd w:id="232"/>
      <w:bookmarkEnd w:id="233"/>
      <w:bookmarkEnd w:id="234"/>
    </w:p>
    <w:p w14:paraId="3A8726AA" w14:textId="27EE555B" w:rsidR="00576C7B" w:rsidRPr="00576C7B" w:rsidRDefault="00576C7B" w:rsidP="00576C7B">
      <w:pPr>
        <w:pStyle w:val="BodyText"/>
      </w:pPr>
      <w:r>
        <w:t xml:space="preserve">This section will give an overview of a </w:t>
      </w:r>
      <w:del w:id="235" w:author="Author">
        <w:r w:rsidDel="00D6359C">
          <w:delText xml:space="preserve">RESTful </w:delText>
        </w:r>
      </w:del>
      <w:ins w:id="236" w:author="Author">
        <w:r w:rsidR="00D6359C">
          <w:t>API</w:t>
        </w:r>
        <w:r w:rsidR="00D6359C">
          <w:t xml:space="preserve"> </w:t>
        </w:r>
      </w:ins>
      <w:r>
        <w:t>service th</w:t>
      </w:r>
      <w:r w:rsidR="00BA479A">
        <w:t xml:space="preserve">at will integrate with a message Queue Messaging system such as IBM’s WebSphere MQ. WebSphere MQ is the current on-premise supported message system in the VA and because of this the IBM supplied functionality will be used to </w:t>
      </w:r>
      <w:r w:rsidR="009C3C0C">
        <w:t>detail RESTful</w:t>
      </w:r>
      <w:r w:rsidR="00BA479A">
        <w:t xml:space="preserve"> </w:t>
      </w:r>
      <w:del w:id="237" w:author="Author">
        <w:r w:rsidR="00BA479A" w:rsidDel="00A94F7C">
          <w:delText xml:space="preserve">service </w:delText>
        </w:r>
      </w:del>
      <w:ins w:id="238" w:author="Author">
        <w:r w:rsidR="00A94F7C">
          <w:t>API</w:t>
        </w:r>
        <w:r w:rsidR="00A94F7C">
          <w:t xml:space="preserve"> </w:t>
        </w:r>
      </w:ins>
      <w:r w:rsidR="00BA479A">
        <w:t xml:space="preserve">that will integrate with a message Queue Messaging system functionality. It should be noted that that the IBM solution is obviously not vendor agnostic, but Queue Messaging systems are always vendor specific so solution involving queueing </w:t>
      </w:r>
      <w:r w:rsidR="009C3C0C">
        <w:t>can’t be</w:t>
      </w:r>
      <w:r w:rsidR="00FF4FA9">
        <w:t xml:space="preserve"> agnostic.</w:t>
      </w:r>
      <w:r w:rsidR="00BA479A">
        <w:t xml:space="preserve"> </w:t>
      </w:r>
    </w:p>
    <w:p w14:paraId="427A3646" w14:textId="7874E606" w:rsidR="00455EF9" w:rsidRPr="000D3D16" w:rsidRDefault="009C3C0C" w:rsidP="004E409F">
      <w:pPr>
        <w:pStyle w:val="Heading3"/>
      </w:pPr>
      <w:bookmarkStart w:id="239" w:name="_Toc517966870"/>
      <w:bookmarkStart w:id="240" w:name="_Toc517969169"/>
      <w:bookmarkStart w:id="241" w:name="_Toc518056015"/>
      <w:bookmarkStart w:id="242" w:name="_Toc519761278"/>
      <w:r>
        <w:t>RESTful Integration</w:t>
      </w:r>
      <w:r w:rsidR="00455EF9" w:rsidRPr="000D3D16">
        <w:t xml:space="preserve"> </w:t>
      </w:r>
      <w:r>
        <w:t>WebSphere MQ Messaging System</w:t>
      </w:r>
      <w:bookmarkEnd w:id="239"/>
      <w:bookmarkEnd w:id="240"/>
      <w:bookmarkEnd w:id="241"/>
      <w:bookmarkEnd w:id="242"/>
    </w:p>
    <w:p w14:paraId="44A7BB09" w14:textId="1DB737FF" w:rsidR="009C3C0C" w:rsidRDefault="009C3C0C" w:rsidP="009C3C0C">
      <w:pPr>
        <w:pStyle w:val="BodyText"/>
      </w:pPr>
      <w:r>
        <w:t>The messaging REST API comes as standard with IBM MQ from IBM MQ Version 9.0.4 and is enabled by default. It supplies the capability to use the messaging REST API to send and receive IBM MQ messages in plain text format.</w:t>
      </w:r>
    </w:p>
    <w:p w14:paraId="607DDDA6" w14:textId="119D5305" w:rsidR="009C3C0C" w:rsidRDefault="009C3C0C" w:rsidP="009C3C0C">
      <w:pPr>
        <w:pStyle w:val="BodyText"/>
      </w:pPr>
      <w:commentRangeStart w:id="243"/>
      <w:r>
        <w:t>Applications can issue an HTTP POST to send a message to IBM MQ, or an HTTP DELETE to destructively get a message from IBM MQ. Support is provided for many different HTTP headers which can be used to set common message properties.</w:t>
      </w:r>
      <w:commentRangeEnd w:id="243"/>
      <w:r w:rsidR="00D6359C">
        <w:rPr>
          <w:rStyle w:val="CommentReference"/>
        </w:rPr>
        <w:commentReference w:id="243"/>
      </w:r>
    </w:p>
    <w:p w14:paraId="698E84C4" w14:textId="77777777" w:rsidR="00DB453F" w:rsidRDefault="009C3C0C" w:rsidP="00DB453F">
      <w:pPr>
        <w:pStyle w:val="BodyText"/>
        <w:ind w:left="-90"/>
      </w:pPr>
      <w:r>
        <w:t>A detailed discussion of the RESTful/</w:t>
      </w:r>
      <w:r w:rsidR="00DB453F">
        <w:t>W</w:t>
      </w:r>
      <w:r>
        <w:t xml:space="preserve">ebSphere MQ </w:t>
      </w:r>
      <w:r w:rsidR="00DB453F">
        <w:t xml:space="preserve">functionality can be found on the using following URL: </w:t>
      </w:r>
    </w:p>
    <w:p w14:paraId="57AD1A85" w14:textId="4DC7F647" w:rsidR="009C3C0C" w:rsidRDefault="00F11A7A" w:rsidP="00DB453F">
      <w:pPr>
        <w:pStyle w:val="BodyText"/>
        <w:ind w:left="-720"/>
      </w:pPr>
      <w:hyperlink r:id="rId36" w:history="1">
        <w:r w:rsidR="00DB453F" w:rsidRPr="00001788">
          <w:rPr>
            <w:rStyle w:val="Hyperlink"/>
          </w:rPr>
          <w:t>https://www.ibm.com/support/knowledgecenter/en/SSFKSJ_9.0.0/com.ibm.mq.dev.doc/q130940_.html</w:t>
        </w:r>
      </w:hyperlink>
    </w:p>
    <w:p w14:paraId="46944FB0" w14:textId="4F68801E" w:rsidR="00AA18B6" w:rsidRPr="00AA18B6" w:rsidRDefault="00AA18B6" w:rsidP="001768F9"/>
    <w:p w14:paraId="0CE397AF" w14:textId="78DDB466" w:rsidR="00041A14" w:rsidRDefault="00041A14" w:rsidP="00041A14"/>
    <w:sectPr w:rsidR="00041A14" w:rsidSect="00BF2043">
      <w:headerReference w:type="even" r:id="rId37"/>
      <w:headerReference w:type="default" r:id="rId38"/>
      <w:footerReference w:type="even" r:id="rId39"/>
      <w:footerReference w:type="default" r:id="rId40"/>
      <w:headerReference w:type="first" r:id="rId41"/>
      <w:footerReference w:type="first" r:id="rId42"/>
      <w:pgSz w:w="12240" w:h="15840" w:code="1"/>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6" w:author="Author" w:initials="A">
    <w:p w14:paraId="0E96C45B" w14:textId="77777777" w:rsidR="00F11A7A" w:rsidRDefault="00F11A7A" w:rsidP="00F11A7A">
      <w:pPr>
        <w:pStyle w:val="CommentText"/>
        <w:numPr>
          <w:ilvl w:val="0"/>
          <w:numId w:val="29"/>
        </w:numPr>
      </w:pPr>
      <w:r>
        <w:rPr>
          <w:rStyle w:val="CommentReference"/>
        </w:rPr>
        <w:annotationRef/>
      </w:r>
      <w:r>
        <w:t>A reference to “API” would help since it’s a keyword</w:t>
      </w:r>
    </w:p>
    <w:p w14:paraId="606CE3EE" w14:textId="4D6C82F2" w:rsidR="00F11A7A" w:rsidRDefault="00F11A7A" w:rsidP="00F11A7A">
      <w:pPr>
        <w:pStyle w:val="CommentText"/>
        <w:numPr>
          <w:ilvl w:val="0"/>
          <w:numId w:val="29"/>
        </w:numPr>
      </w:pPr>
      <w:r>
        <w:t xml:space="preserve"> The first sentence explains what this is not.  Can we </w:t>
      </w:r>
      <w:proofErr w:type="gramStart"/>
      <w:r>
        <w:t>had</w:t>
      </w:r>
      <w:proofErr w:type="gramEnd"/>
      <w:r>
        <w:t xml:space="preserve"> a paragraph above this that provides a definition of what is “Exception Handling”</w:t>
      </w:r>
    </w:p>
  </w:comment>
  <w:comment w:id="23" w:author="Author" w:initials="A">
    <w:p w14:paraId="149F79FC" w14:textId="2564B04D" w:rsidR="00D74256" w:rsidRDefault="00D74256">
      <w:pPr>
        <w:pStyle w:val="CommentText"/>
      </w:pPr>
      <w:r>
        <w:rPr>
          <w:rStyle w:val="CommentReference"/>
        </w:rPr>
        <w:annotationRef/>
      </w:r>
      <w:r w:rsidR="00435D31">
        <w:t>Mention in Introduction that API’s are RESTful, so you don’t have to refer to “RESTful” every time.</w:t>
      </w:r>
    </w:p>
  </w:comment>
  <w:comment w:id="24" w:author="Author" w:initials="A">
    <w:p w14:paraId="22CC3EAF" w14:textId="1A7C525E" w:rsidR="00435D31" w:rsidRDefault="00435D31">
      <w:pPr>
        <w:pStyle w:val="CommentText"/>
      </w:pPr>
      <w:r>
        <w:rPr>
          <w:rStyle w:val="CommentReference"/>
        </w:rPr>
        <w:annotationRef/>
      </w:r>
      <w:r>
        <w:t>Didn’t understand the relevance of this sentence to Exception Handling.</w:t>
      </w:r>
    </w:p>
  </w:comment>
  <w:comment w:id="56" w:author="Author" w:initials="A">
    <w:p w14:paraId="4AD58163" w14:textId="47383804" w:rsidR="00435D31" w:rsidRDefault="00435D31">
      <w:pPr>
        <w:pStyle w:val="CommentText"/>
      </w:pPr>
      <w:r>
        <w:rPr>
          <w:rStyle w:val="CommentReference"/>
        </w:rPr>
        <w:annotationRef/>
      </w:r>
      <w:r>
        <w:t>Can we provide more guidance to the Developer Reader on when to use which HTTP Error Code?  Can we</w:t>
      </w:r>
    </w:p>
  </w:comment>
  <w:comment w:id="61" w:author="Author" w:initials="A">
    <w:p w14:paraId="52C9CA04" w14:textId="17D160C8" w:rsidR="00435D31" w:rsidRDefault="00435D31">
      <w:pPr>
        <w:pStyle w:val="CommentText"/>
      </w:pPr>
      <w:r>
        <w:rPr>
          <w:rStyle w:val="CommentReference"/>
        </w:rPr>
        <w:annotationRef/>
      </w:r>
      <w:r>
        <w:t>How does the Developer Reader use this information?</w:t>
      </w:r>
    </w:p>
  </w:comment>
  <w:comment w:id="67" w:author="Author" w:initials="A">
    <w:p w14:paraId="567A8E27" w14:textId="403D7D5C" w:rsidR="00435D31" w:rsidRDefault="00435D31">
      <w:pPr>
        <w:pStyle w:val="CommentText"/>
      </w:pPr>
      <w:r>
        <w:rPr>
          <w:rStyle w:val="CommentReference"/>
        </w:rPr>
        <w:annotationRef/>
      </w:r>
      <w:r>
        <w:t>Perhaps an example would help here.</w:t>
      </w:r>
    </w:p>
  </w:comment>
  <w:comment w:id="68" w:author="Author" w:initials="A">
    <w:p w14:paraId="0EB48CCC" w14:textId="11D781DB" w:rsidR="00A94F7C" w:rsidRDefault="00A94F7C">
      <w:pPr>
        <w:pStyle w:val="CommentText"/>
      </w:pPr>
      <w:r>
        <w:rPr>
          <w:rStyle w:val="CommentReference"/>
        </w:rPr>
        <w:annotationRef/>
      </w:r>
      <w:r>
        <w:t>Example that will be the standard</w:t>
      </w:r>
    </w:p>
  </w:comment>
  <w:comment w:id="69" w:author="Author" w:initials="A">
    <w:p w14:paraId="67545777" w14:textId="3657FAE8" w:rsidR="00A94F7C" w:rsidRDefault="00A94F7C">
      <w:pPr>
        <w:pStyle w:val="CommentText"/>
      </w:pPr>
      <w:r>
        <w:rPr>
          <w:rStyle w:val="CommentReference"/>
        </w:rPr>
        <w:annotationRef/>
      </w:r>
      <w:r>
        <w:t>Why?</w:t>
      </w:r>
    </w:p>
  </w:comment>
  <w:comment w:id="70" w:author="Author" w:initials="A">
    <w:p w14:paraId="139D6B2E" w14:textId="7B9F754F" w:rsidR="00A94F7C" w:rsidRDefault="00A94F7C">
      <w:pPr>
        <w:pStyle w:val="CommentText"/>
      </w:pPr>
      <w:r>
        <w:rPr>
          <w:rStyle w:val="CommentReference"/>
        </w:rPr>
        <w:annotationRef/>
      </w:r>
      <w:r>
        <w:t>Example that will be the standard.</w:t>
      </w:r>
    </w:p>
  </w:comment>
  <w:comment w:id="77" w:author="Author" w:initials="A">
    <w:p w14:paraId="3F5F3C14" w14:textId="3B77676E" w:rsidR="00A94F7C" w:rsidRDefault="00A94F7C">
      <w:pPr>
        <w:pStyle w:val="CommentText"/>
      </w:pPr>
      <w:r>
        <w:rPr>
          <w:rStyle w:val="CommentReference"/>
        </w:rPr>
        <w:annotationRef/>
      </w:r>
      <w:r>
        <w:t>What does the Reader do?</w:t>
      </w:r>
    </w:p>
  </w:comment>
  <w:comment w:id="86" w:author="Author" w:initials="A">
    <w:p w14:paraId="6692AAE6" w14:textId="07DB85F4" w:rsidR="00A94F7C" w:rsidRDefault="00A94F7C">
      <w:pPr>
        <w:pStyle w:val="CommentText"/>
      </w:pPr>
      <w:r>
        <w:rPr>
          <w:rStyle w:val="CommentReference"/>
        </w:rPr>
        <w:annotationRef/>
      </w:r>
      <w:r w:rsidR="00DD1085">
        <w:t>Why s</w:t>
      </w:r>
      <w:r>
        <w:t xml:space="preserve">hould the reader leverage this embedded document now, </w:t>
      </w:r>
      <w:r w:rsidR="00DD1085">
        <w:t>if it’s not</w:t>
      </w:r>
      <w:r>
        <w:t xml:space="preserve"> align</w:t>
      </w:r>
      <w:r w:rsidR="007B173A">
        <w:t>ed</w:t>
      </w:r>
      <w:r>
        <w:t xml:space="preserve"> with API’s?</w:t>
      </w:r>
    </w:p>
  </w:comment>
  <w:comment w:id="91" w:author="Author" w:initials="A">
    <w:p w14:paraId="358D2C07" w14:textId="29ED9F3C" w:rsidR="00A94F7C" w:rsidRDefault="00A94F7C">
      <w:pPr>
        <w:pStyle w:val="CommentText"/>
      </w:pPr>
      <w:r>
        <w:rPr>
          <w:rStyle w:val="CommentReference"/>
        </w:rPr>
        <w:annotationRef/>
      </w:r>
      <w:r>
        <w:t>Need an introduc</w:t>
      </w:r>
      <w:r w:rsidR="007B173A">
        <w:t>tion text paragraph to set the stage.  Starting with a graphic makes it difficult to intro.</w:t>
      </w:r>
    </w:p>
  </w:comment>
  <w:comment w:id="96" w:author="Author" w:initials="A">
    <w:p w14:paraId="1C028A4E" w14:textId="387D096C" w:rsidR="007B173A" w:rsidRDefault="007B173A">
      <w:pPr>
        <w:pStyle w:val="CommentText"/>
      </w:pPr>
      <w:r>
        <w:rPr>
          <w:rStyle w:val="CommentReference"/>
        </w:rPr>
        <w:annotationRef/>
      </w:r>
      <w:r>
        <w:t xml:space="preserve">I’m having </w:t>
      </w:r>
      <w:proofErr w:type="gramStart"/>
      <w:r>
        <w:t>a hard time</w:t>
      </w:r>
      <w:proofErr w:type="gramEnd"/>
      <w:r>
        <w:t xml:space="preserve"> following the “what” and the “how” in this entire 1.1.2.1 section.</w:t>
      </w:r>
    </w:p>
  </w:comment>
  <w:comment w:id="109" w:author="Author" w:initials="A">
    <w:p w14:paraId="1B36A971" w14:textId="610D9BF1" w:rsidR="007B173A" w:rsidRDefault="007B173A">
      <w:pPr>
        <w:pStyle w:val="CommentText"/>
      </w:pPr>
      <w:r>
        <w:rPr>
          <w:rStyle w:val="CommentReference"/>
        </w:rPr>
        <w:annotationRef/>
      </w:r>
      <w:r>
        <w:t>Need more content on “what” and “how”</w:t>
      </w:r>
    </w:p>
  </w:comment>
  <w:comment w:id="122" w:author="Author" w:initials="A">
    <w:p w14:paraId="622460B0" w14:textId="4053E085" w:rsidR="007B173A" w:rsidRDefault="007B173A">
      <w:pPr>
        <w:pStyle w:val="CommentText"/>
      </w:pPr>
      <w:r>
        <w:rPr>
          <w:rStyle w:val="CommentReference"/>
        </w:rPr>
        <w:annotationRef/>
      </w:r>
      <w:r>
        <w:t>What is collection resource?</w:t>
      </w:r>
    </w:p>
  </w:comment>
  <w:comment w:id="123" w:author="Author" w:initials="A">
    <w:p w14:paraId="6CD92A7A" w14:textId="755AE59E" w:rsidR="007B173A" w:rsidRDefault="007B173A">
      <w:pPr>
        <w:pStyle w:val="CommentText"/>
      </w:pPr>
      <w:r>
        <w:rPr>
          <w:rStyle w:val="CommentReference"/>
        </w:rPr>
        <w:annotationRef/>
      </w:r>
      <w:r>
        <w:t>Why is it not detailed?</w:t>
      </w:r>
    </w:p>
  </w:comment>
  <w:comment w:id="128" w:author="Author" w:initials="A">
    <w:p w14:paraId="3B27E5CB" w14:textId="23979E79" w:rsidR="007B173A" w:rsidRDefault="007B173A">
      <w:pPr>
        <w:pStyle w:val="CommentText"/>
      </w:pPr>
      <w:r>
        <w:rPr>
          <w:rStyle w:val="CommentReference"/>
        </w:rPr>
        <w:annotationRef/>
      </w:r>
      <w:r>
        <w:t>A Requirements table of all the requirements and architecture considerations for Transactions would be helpful.</w:t>
      </w:r>
    </w:p>
  </w:comment>
  <w:comment w:id="138" w:author="Author" w:initials="A">
    <w:p w14:paraId="249AD3B3" w14:textId="3B04F6D9" w:rsidR="00DC7F8A" w:rsidRDefault="00DC7F8A">
      <w:pPr>
        <w:pStyle w:val="CommentText"/>
      </w:pPr>
      <w:r>
        <w:rPr>
          <w:rStyle w:val="CommentReference"/>
        </w:rPr>
        <w:annotationRef/>
      </w:r>
      <w:r>
        <w:t>How are non-Transactional Errors handled differently</w:t>
      </w:r>
    </w:p>
  </w:comment>
  <w:comment w:id="144" w:author="Author" w:initials="A">
    <w:p w14:paraId="32FC82BA" w14:textId="4BF1EF13" w:rsidR="00D6359C" w:rsidRDefault="00D6359C">
      <w:pPr>
        <w:pStyle w:val="CommentText"/>
      </w:pPr>
      <w:r>
        <w:rPr>
          <w:rStyle w:val="CommentReference"/>
        </w:rPr>
        <w:annotationRef/>
      </w:r>
      <w:r>
        <w:t xml:space="preserve">How does this tie into the 3 API layers (Experience, Process, System </w:t>
      </w:r>
      <w:proofErr w:type="gramStart"/>
      <w:r>
        <w:t>API’s)</w:t>
      </w:r>
      <w:proofErr w:type="gramEnd"/>
    </w:p>
  </w:comment>
  <w:comment w:id="145" w:author="Author" w:initials="A">
    <w:p w14:paraId="4EE768BE" w14:textId="50B31476" w:rsidR="007B173A" w:rsidRDefault="007B173A">
      <w:pPr>
        <w:pStyle w:val="CommentText"/>
      </w:pPr>
      <w:r>
        <w:rPr>
          <w:rStyle w:val="CommentReference"/>
        </w:rPr>
        <w:annotationRef/>
      </w:r>
      <w:r>
        <w:t>Define this.  What is it?</w:t>
      </w:r>
    </w:p>
  </w:comment>
  <w:comment w:id="152" w:author="Author" w:initials="A">
    <w:p w14:paraId="0124DF71" w14:textId="1707E7D2" w:rsidR="007B173A" w:rsidRDefault="007B173A">
      <w:pPr>
        <w:pStyle w:val="CommentText"/>
      </w:pPr>
      <w:r>
        <w:rPr>
          <w:rStyle w:val="CommentReference"/>
        </w:rPr>
        <w:annotationRef/>
      </w:r>
      <w:r>
        <w:t>Define each level</w:t>
      </w:r>
    </w:p>
  </w:comment>
  <w:comment w:id="157" w:author="Author" w:initials="A">
    <w:p w14:paraId="269AFC03" w14:textId="2DAA26FF" w:rsidR="00D6359C" w:rsidRDefault="00D6359C">
      <w:pPr>
        <w:pStyle w:val="CommentText"/>
      </w:pPr>
      <w:r>
        <w:rPr>
          <w:rStyle w:val="CommentReference"/>
        </w:rPr>
        <w:annotationRef/>
      </w:r>
      <w:r>
        <w:t>Did we call this “Resources” in another section of this document?</w:t>
      </w:r>
    </w:p>
  </w:comment>
  <w:comment w:id="158" w:author="Author" w:initials="A">
    <w:p w14:paraId="73A6C898" w14:textId="6CFA8E82" w:rsidR="00D6359C" w:rsidRDefault="00D6359C">
      <w:pPr>
        <w:pStyle w:val="CommentText"/>
      </w:pPr>
      <w:r>
        <w:rPr>
          <w:rStyle w:val="CommentReference"/>
        </w:rPr>
        <w:annotationRef/>
      </w:r>
      <w:r>
        <w:t>What does “below” mean?</w:t>
      </w:r>
    </w:p>
  </w:comment>
  <w:comment w:id="159" w:author="Author" w:initials="A">
    <w:p w14:paraId="17BEA965" w14:textId="53B547E8" w:rsidR="00D6359C" w:rsidRDefault="00D6359C">
      <w:pPr>
        <w:pStyle w:val="CommentText"/>
      </w:pPr>
      <w:r>
        <w:rPr>
          <w:rStyle w:val="CommentReference"/>
        </w:rPr>
        <w:annotationRef/>
      </w:r>
      <w:r>
        <w:t>Why?  When?</w:t>
      </w:r>
    </w:p>
  </w:comment>
  <w:comment w:id="160" w:author="Author" w:initials="A">
    <w:p w14:paraId="6C94690B" w14:textId="11277D3F" w:rsidR="00D6359C" w:rsidRDefault="00D6359C">
      <w:pPr>
        <w:pStyle w:val="CommentText"/>
      </w:pPr>
      <w:r>
        <w:rPr>
          <w:rStyle w:val="CommentReference"/>
        </w:rPr>
        <w:annotationRef/>
      </w:r>
      <w:r>
        <w:t>Example</w:t>
      </w:r>
    </w:p>
  </w:comment>
  <w:comment w:id="166" w:author="Author" w:initials="A">
    <w:p w14:paraId="1B6D88AB" w14:textId="049CA2F7" w:rsidR="00D6359C" w:rsidRDefault="00D6359C">
      <w:pPr>
        <w:pStyle w:val="CommentText"/>
      </w:pPr>
      <w:r>
        <w:rPr>
          <w:rStyle w:val="CommentReference"/>
        </w:rPr>
        <w:annotationRef/>
      </w:r>
      <w:r>
        <w:t>What, why.  How do I leverage this into the API’s I’m engineering as a Developer?</w:t>
      </w:r>
    </w:p>
  </w:comment>
  <w:comment w:id="179" w:author="Author" w:initials="A">
    <w:p w14:paraId="37025CD2" w14:textId="77E4657F" w:rsidR="005F5C7F" w:rsidRDefault="005F5C7F">
      <w:pPr>
        <w:pStyle w:val="CommentText"/>
      </w:pPr>
      <w:r>
        <w:rPr>
          <w:rStyle w:val="CommentReference"/>
        </w:rPr>
        <w:annotationRef/>
      </w:r>
      <w:r>
        <w:t>define</w:t>
      </w:r>
    </w:p>
  </w:comment>
  <w:comment w:id="185" w:author="Author" w:initials="A">
    <w:p w14:paraId="0824A2D1" w14:textId="71280206" w:rsidR="00D6359C" w:rsidRDefault="00D6359C">
      <w:pPr>
        <w:pStyle w:val="CommentText"/>
      </w:pPr>
      <w:r>
        <w:rPr>
          <w:rStyle w:val="CommentReference"/>
        </w:rPr>
        <w:annotationRef/>
      </w:r>
      <w:r>
        <w:t>Need an example.</w:t>
      </w:r>
    </w:p>
  </w:comment>
  <w:comment w:id="188" w:author="Author" w:initials="A">
    <w:p w14:paraId="1016A8A2" w14:textId="397FCFAD" w:rsidR="005F5C7F" w:rsidRDefault="005F5C7F">
      <w:pPr>
        <w:pStyle w:val="CommentText"/>
      </w:pPr>
      <w:r>
        <w:rPr>
          <w:rStyle w:val="CommentReference"/>
        </w:rPr>
        <w:annotationRef/>
      </w:r>
      <w:r>
        <w:t>What are retry situations?  When not to retry?</w:t>
      </w:r>
    </w:p>
  </w:comment>
  <w:comment w:id="189" w:author="Author" w:initials="A">
    <w:p w14:paraId="774EEC32" w14:textId="71575D87" w:rsidR="005F5C7F" w:rsidRDefault="005F5C7F">
      <w:pPr>
        <w:pStyle w:val="CommentText"/>
      </w:pPr>
      <w:r>
        <w:rPr>
          <w:rStyle w:val="CommentReference"/>
        </w:rPr>
        <w:annotationRef/>
      </w:r>
      <w:r>
        <w:t>Any count suggestions?  How does one figure out the count?</w:t>
      </w:r>
    </w:p>
  </w:comment>
  <w:comment w:id="197" w:author="Author" w:initials="A">
    <w:p w14:paraId="25880A32" w14:textId="2D805306" w:rsidR="00DC7F8A" w:rsidRDefault="00DC7F8A">
      <w:pPr>
        <w:pStyle w:val="CommentText"/>
      </w:pPr>
      <w:r>
        <w:rPr>
          <w:rStyle w:val="CommentReference"/>
        </w:rPr>
        <w:annotationRef/>
      </w:r>
      <w:r>
        <w:t>What is the section trying to say?</w:t>
      </w:r>
    </w:p>
  </w:comment>
  <w:comment w:id="206" w:author="Author" w:initials="A">
    <w:p w14:paraId="63E0CF90" w14:textId="27FEED49" w:rsidR="001529F9" w:rsidRDefault="001529F9">
      <w:pPr>
        <w:pStyle w:val="CommentText"/>
      </w:pPr>
      <w:r>
        <w:rPr>
          <w:rStyle w:val="CommentReference"/>
        </w:rPr>
        <w:annotationRef/>
      </w:r>
      <w:r>
        <w:t>Is there an example of an exception that does not return a fault and do not influence behavior of orchestrations?</w:t>
      </w:r>
    </w:p>
  </w:comment>
  <w:comment w:id="225" w:author="Author" w:initials="A">
    <w:p w14:paraId="6744E0E5" w14:textId="77777777" w:rsidR="00D6359C" w:rsidRDefault="00D6359C">
      <w:pPr>
        <w:pStyle w:val="CommentText"/>
      </w:pPr>
      <w:r>
        <w:rPr>
          <w:rStyle w:val="CommentReference"/>
        </w:rPr>
        <w:annotationRef/>
      </w:r>
      <w:r>
        <w:t>Can we get some general Best practices?</w:t>
      </w:r>
    </w:p>
    <w:p w14:paraId="26E2A554" w14:textId="57C853B5" w:rsidR="00D6359C" w:rsidRDefault="00D6359C" w:rsidP="00D6359C">
      <w:pPr>
        <w:pStyle w:val="CommentText"/>
        <w:numPr>
          <w:ilvl w:val="0"/>
          <w:numId w:val="31"/>
        </w:numPr>
      </w:pPr>
      <w:r>
        <w:t>Transaction Errors are sent to a Middleware Administrator</w:t>
      </w:r>
    </w:p>
  </w:comment>
  <w:comment w:id="243" w:author="Author" w:initials="A">
    <w:p w14:paraId="7D4D5667" w14:textId="18FE3CC6" w:rsidR="00D6359C" w:rsidRDefault="00D6359C">
      <w:pPr>
        <w:pStyle w:val="CommentText"/>
      </w:pPr>
      <w:r>
        <w:rPr>
          <w:rStyle w:val="CommentReference"/>
        </w:rPr>
        <w:annotationRef/>
      </w:r>
      <w:r>
        <w:t>Why use queuing with Exception Handling?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06CE3EE" w15:done="0"/>
  <w15:commentEx w15:paraId="149F79FC" w15:done="0"/>
  <w15:commentEx w15:paraId="22CC3EAF" w15:done="0"/>
  <w15:commentEx w15:paraId="4AD58163" w15:done="0"/>
  <w15:commentEx w15:paraId="52C9CA04" w15:done="0"/>
  <w15:commentEx w15:paraId="567A8E27" w15:done="0"/>
  <w15:commentEx w15:paraId="0EB48CCC" w15:done="0"/>
  <w15:commentEx w15:paraId="67545777" w15:done="0"/>
  <w15:commentEx w15:paraId="139D6B2E" w15:done="0"/>
  <w15:commentEx w15:paraId="3F5F3C14" w15:done="0"/>
  <w15:commentEx w15:paraId="6692AAE6" w15:done="0"/>
  <w15:commentEx w15:paraId="358D2C07" w15:done="0"/>
  <w15:commentEx w15:paraId="1C028A4E" w15:done="0"/>
  <w15:commentEx w15:paraId="1B36A971" w15:done="0"/>
  <w15:commentEx w15:paraId="622460B0" w15:done="0"/>
  <w15:commentEx w15:paraId="6CD92A7A" w15:done="0"/>
  <w15:commentEx w15:paraId="3B27E5CB" w15:done="0"/>
  <w15:commentEx w15:paraId="249AD3B3" w15:done="0"/>
  <w15:commentEx w15:paraId="32FC82BA" w15:done="0"/>
  <w15:commentEx w15:paraId="4EE768BE" w15:done="0"/>
  <w15:commentEx w15:paraId="0124DF71" w15:done="0"/>
  <w15:commentEx w15:paraId="269AFC03" w15:done="0"/>
  <w15:commentEx w15:paraId="73A6C898" w15:done="0"/>
  <w15:commentEx w15:paraId="17BEA965" w15:done="0"/>
  <w15:commentEx w15:paraId="6C94690B" w15:done="0"/>
  <w15:commentEx w15:paraId="1B6D88AB" w15:done="0"/>
  <w15:commentEx w15:paraId="37025CD2" w15:done="0"/>
  <w15:commentEx w15:paraId="0824A2D1" w15:done="0"/>
  <w15:commentEx w15:paraId="1016A8A2" w15:done="0"/>
  <w15:commentEx w15:paraId="774EEC32" w15:done="0"/>
  <w15:commentEx w15:paraId="25880A32" w15:done="0"/>
  <w15:commentEx w15:paraId="63E0CF90" w15:done="0"/>
  <w15:commentEx w15:paraId="26E2A554" w15:done="0"/>
  <w15:commentEx w15:paraId="7D4D566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06CE3EE" w16cid:durableId="1F12C65B"/>
  <w16cid:commentId w16cid:paraId="149F79FC" w16cid:durableId="1F12D4D5"/>
  <w16cid:commentId w16cid:paraId="22CC3EAF" w16cid:durableId="1F12D521"/>
  <w16cid:commentId w16cid:paraId="4AD58163" w16cid:durableId="1F12D6E5"/>
  <w16cid:commentId w16cid:paraId="52C9CA04" w16cid:durableId="1F12D712"/>
  <w16cid:commentId w16cid:paraId="567A8E27" w16cid:durableId="1F12D747"/>
  <w16cid:commentId w16cid:paraId="0EB48CCC" w16cid:durableId="1F12D773"/>
  <w16cid:commentId w16cid:paraId="67545777" w16cid:durableId="1F12D786"/>
  <w16cid:commentId w16cid:paraId="139D6B2E" w16cid:durableId="1F12D7AD"/>
  <w16cid:commentId w16cid:paraId="3F5F3C14" w16cid:durableId="1F12D81F"/>
  <w16cid:commentId w16cid:paraId="6692AAE6" w16cid:durableId="1F12D889"/>
  <w16cid:commentId w16cid:paraId="358D2C07" w16cid:durableId="1F12D8DA"/>
  <w16cid:commentId w16cid:paraId="1C028A4E" w16cid:durableId="1F12FA58"/>
  <w16cid:commentId w16cid:paraId="1B36A971" w16cid:durableId="1F12FAF4"/>
  <w16cid:commentId w16cid:paraId="622460B0" w16cid:durableId="1F12FB3C"/>
  <w16cid:commentId w16cid:paraId="6CD92A7A" w16cid:durableId="1F12FB5B"/>
  <w16cid:commentId w16cid:paraId="3B27E5CB" w16cid:durableId="1F12FBBA"/>
  <w16cid:commentId w16cid:paraId="249AD3B3" w16cid:durableId="1F12FF2E"/>
  <w16cid:commentId w16cid:paraId="32FC82BA" w16cid:durableId="1F130816"/>
  <w16cid:commentId w16cid:paraId="4EE768BE" w16cid:durableId="1F12FC18"/>
  <w16cid:commentId w16cid:paraId="0124DF71" w16cid:durableId="1F12FC67"/>
  <w16cid:commentId w16cid:paraId="269AFC03" w16cid:durableId="1F1307B5"/>
  <w16cid:commentId w16cid:paraId="73A6C898" w16cid:durableId="1F1307CA"/>
  <w16cid:commentId w16cid:paraId="17BEA965" w16cid:durableId="1F1307EE"/>
  <w16cid:commentId w16cid:paraId="6C94690B" w16cid:durableId="1F1307FA"/>
  <w16cid:commentId w16cid:paraId="1B6D88AB" w16cid:durableId="1F130854"/>
  <w16cid:commentId w16cid:paraId="37025CD2" w16cid:durableId="1F12FDE5"/>
  <w16cid:commentId w16cid:paraId="0824A2D1" w16cid:durableId="1F130885"/>
  <w16cid:commentId w16cid:paraId="1016A8A2" w16cid:durableId="1F12FE2C"/>
  <w16cid:commentId w16cid:paraId="774EEC32" w16cid:durableId="1F12FE4F"/>
  <w16cid:commentId w16cid:paraId="25880A32" w16cid:durableId="1F12FED4"/>
  <w16cid:commentId w16cid:paraId="63E0CF90" w16cid:durableId="1F1306DF"/>
  <w16cid:commentId w16cid:paraId="26E2A554" w16cid:durableId="1F1308BC"/>
  <w16cid:commentId w16cid:paraId="7D4D5667" w16cid:durableId="1F1308F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4673A7" w14:textId="77777777" w:rsidR="00343D8E" w:rsidRDefault="00343D8E">
      <w:r>
        <w:separator/>
      </w:r>
    </w:p>
    <w:p w14:paraId="23CFB140" w14:textId="77777777" w:rsidR="00343D8E" w:rsidRDefault="00343D8E"/>
  </w:endnote>
  <w:endnote w:type="continuationSeparator" w:id="0">
    <w:p w14:paraId="4649D1BB" w14:textId="77777777" w:rsidR="00343D8E" w:rsidRDefault="00343D8E">
      <w:r>
        <w:continuationSeparator/>
      </w:r>
    </w:p>
    <w:p w14:paraId="18FFCB94" w14:textId="77777777" w:rsidR="00343D8E" w:rsidRDefault="00343D8E"/>
  </w:endnote>
  <w:endnote w:type="continuationNotice" w:id="1">
    <w:p w14:paraId="122DE416" w14:textId="77777777" w:rsidR="00343D8E" w:rsidRDefault="00343D8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ヒラギノ角ゴ Pro W3">
    <w:altName w:val="MS Mincho"/>
    <w:charset w:val="4E"/>
    <w:family w:val="auto"/>
    <w:pitch w:val="variable"/>
    <w:sig w:usb0="00000000" w:usb1="7AC7FFFF" w:usb2="00000012" w:usb3="00000000" w:csb0="0002000D"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0DBBA" w14:textId="77777777" w:rsidR="00F11A7A" w:rsidRDefault="00F11A7A" w:rsidP="00D3642C">
    <w:pPr>
      <w:pStyle w:val="Footer"/>
      <w:rPr>
        <w:rStyle w:val="PageNumber"/>
      </w:rPr>
    </w:pPr>
    <w:r>
      <w:t>&lt;Template Name&gt;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r>
      <w:rPr>
        <w:rStyle w:val="PageNumber"/>
      </w:rPr>
      <w:tab/>
      <w:t>&lt;Month&gt; &lt;Year&gt;</w:t>
    </w:r>
  </w:p>
  <w:p w14:paraId="5C7A292A" w14:textId="77777777" w:rsidR="00F11A7A" w:rsidRPr="009629BC" w:rsidRDefault="00F11A7A" w:rsidP="00D3642C">
    <w:pPr>
      <w:pStyle w:val="Footer"/>
    </w:pPr>
    <w:r>
      <w:rPr>
        <w:rStyle w:val="PageNumber"/>
      </w:rPr>
      <w:t>Template Version 1.0 (remove prior to publication)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F16FE9" w14:textId="77777777" w:rsidR="00F11A7A" w:rsidRDefault="00F11A7A">
    <w:pPr>
      <w:pStyle w:val="Footer"/>
    </w:pPr>
    <w:r>
      <w:t>Template Version 1.0 (remove prior to publication)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3994C3" w14:textId="77777777" w:rsidR="00F11A7A" w:rsidRDefault="00F11A7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406D29" w14:textId="589CC3F5" w:rsidR="00F11A7A" w:rsidRPr="002277FE" w:rsidRDefault="00F11A7A" w:rsidP="0094593F">
    <w:pPr>
      <w:pStyle w:val="Footer"/>
      <w:jc w:val="center"/>
      <w:rPr>
        <w:rStyle w:val="PageNumber"/>
      </w:rPr>
    </w:pPr>
    <w:r w:rsidRPr="000C32EA">
      <w:t>API Developer Playbook</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r>
      <w:rPr>
        <w:rStyle w:val="PageNumber"/>
      </w:rPr>
      <w:tab/>
    </w:r>
    <w:r>
      <w:rPr>
        <w:rStyle w:val="PageNumber"/>
        <w:color w:val="000000" w:themeColor="text1"/>
      </w:rPr>
      <w:t>June 18</w:t>
    </w:r>
  </w:p>
  <w:p w14:paraId="12A883E1" w14:textId="77777777" w:rsidR="00F11A7A" w:rsidRPr="00FD2649" w:rsidRDefault="00F11A7A" w:rsidP="00FD2649">
    <w:pPr>
      <w:pStyle w:val="Footer"/>
      <w:rPr>
        <w:rStyle w:val="PageNumber"/>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05E266" w14:textId="77777777" w:rsidR="00F11A7A" w:rsidRDefault="00F11A7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8B942A" w14:textId="77777777" w:rsidR="00F11A7A" w:rsidRDefault="00F11A7A">
    <w:pPr>
      <w:pStyle w:val="Footer"/>
    </w:pPr>
  </w:p>
  <w:p w14:paraId="5019EE58" w14:textId="77777777" w:rsidR="00F11A7A" w:rsidRDefault="00F11A7A"/>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F96F92" w14:textId="3C03BD95" w:rsidR="00F11A7A" w:rsidRPr="002277FE" w:rsidRDefault="00F11A7A" w:rsidP="0094593F">
    <w:pPr>
      <w:pStyle w:val="Footer"/>
      <w:jc w:val="center"/>
      <w:rPr>
        <w:rStyle w:val="PageNumber"/>
      </w:rPr>
    </w:pPr>
    <w:r w:rsidRPr="000C32EA">
      <w:t>API Developer Playbook</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r>
      <w:rPr>
        <w:rStyle w:val="PageNumber"/>
      </w:rPr>
      <w:tab/>
    </w:r>
    <w:r>
      <w:rPr>
        <w:rStyle w:val="PageNumber"/>
        <w:color w:val="000000" w:themeColor="text1"/>
      </w:rPr>
      <w:t>July 18</w:t>
    </w:r>
  </w:p>
  <w:p w14:paraId="0F39F4B5" w14:textId="77777777" w:rsidR="00F11A7A" w:rsidRPr="00FD2649" w:rsidRDefault="00F11A7A" w:rsidP="00FD2649">
    <w:pPr>
      <w:pStyle w:val="Footer"/>
      <w:rPr>
        <w:rStyle w:val="PageNumber"/>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380DCA" w14:textId="77777777" w:rsidR="00F11A7A" w:rsidRDefault="00F11A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A6D9EB" w14:textId="77777777" w:rsidR="00343D8E" w:rsidRDefault="00343D8E">
      <w:r>
        <w:separator/>
      </w:r>
    </w:p>
    <w:p w14:paraId="7302D8CC" w14:textId="77777777" w:rsidR="00343D8E" w:rsidRDefault="00343D8E"/>
  </w:footnote>
  <w:footnote w:type="continuationSeparator" w:id="0">
    <w:p w14:paraId="7C1F20EA" w14:textId="77777777" w:rsidR="00343D8E" w:rsidRDefault="00343D8E">
      <w:r>
        <w:continuationSeparator/>
      </w:r>
    </w:p>
    <w:p w14:paraId="513EB63B" w14:textId="77777777" w:rsidR="00343D8E" w:rsidRDefault="00343D8E"/>
  </w:footnote>
  <w:footnote w:type="continuationNotice" w:id="1">
    <w:p w14:paraId="0AA004B1" w14:textId="77777777" w:rsidR="00343D8E" w:rsidRDefault="00343D8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ECDA8D" w14:textId="77777777" w:rsidR="00F11A7A" w:rsidRDefault="00F11A7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596A17" w14:textId="77777777" w:rsidR="00F11A7A" w:rsidRDefault="00F11A7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99DE75" w14:textId="77777777" w:rsidR="00F11A7A" w:rsidRDefault="00F11A7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A7910F" w14:textId="77777777" w:rsidR="00F11A7A" w:rsidRDefault="00F11A7A">
    <w:pPr>
      <w:pStyle w:val="Header"/>
    </w:pPr>
  </w:p>
  <w:p w14:paraId="279B656B" w14:textId="77777777" w:rsidR="00F11A7A" w:rsidRDefault="00F11A7A"/>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A282B6" w14:textId="77777777" w:rsidR="00F11A7A" w:rsidRPr="00CD6FBC" w:rsidRDefault="00F11A7A" w:rsidP="00CD6FBC">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86F67A" w14:textId="77777777" w:rsidR="00F11A7A" w:rsidRDefault="00F11A7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FE7C9C78"/>
    <w:lvl w:ilvl="0">
      <w:start w:val="1"/>
      <w:numFmt w:val="bullet"/>
      <w:pStyle w:val="Appendix"/>
      <w:lvlText w:val=""/>
      <w:lvlJc w:val="left"/>
      <w:pPr>
        <w:tabs>
          <w:tab w:val="num" w:pos="1080"/>
        </w:tabs>
        <w:ind w:left="1080" w:hanging="360"/>
      </w:pPr>
      <w:rPr>
        <w:rFonts w:ascii="Symbol" w:hAnsi="Symbol" w:hint="default"/>
      </w:rPr>
    </w:lvl>
  </w:abstractNum>
  <w:abstractNum w:abstractNumId="1" w15:restartNumberingAfterBreak="0">
    <w:nsid w:val="FFFFFF88"/>
    <w:multiLevelType w:val="singleLevel"/>
    <w:tmpl w:val="5276D082"/>
    <w:lvl w:ilvl="0">
      <w:start w:val="1"/>
      <w:numFmt w:val="decimal"/>
      <w:pStyle w:val="ListBullet5"/>
      <w:lvlText w:val="%1."/>
      <w:lvlJc w:val="left"/>
      <w:pPr>
        <w:tabs>
          <w:tab w:val="num" w:pos="360"/>
        </w:tabs>
        <w:ind w:left="360" w:hanging="360"/>
      </w:pPr>
      <w:rPr>
        <w:rFonts w:cs="Times New Roman"/>
      </w:rPr>
    </w:lvl>
  </w:abstractNum>
  <w:abstractNum w:abstractNumId="2" w15:restartNumberingAfterBreak="0">
    <w:nsid w:val="022747A8"/>
    <w:multiLevelType w:val="multilevel"/>
    <w:tmpl w:val="0E2E65F0"/>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pStyle w:val="Heading7"/>
      <w:lvlText w:val="%1.%2.%3.%4.%5.%6.%7."/>
      <w:lvlJc w:val="left"/>
      <w:pPr>
        <w:ind w:left="1260" w:hanging="1080"/>
      </w:pPr>
      <w:rPr>
        <w:rFonts w:hint="default"/>
      </w:rPr>
    </w:lvl>
    <w:lvl w:ilvl="7">
      <w:start w:val="1"/>
      <w:numFmt w:val="decimal"/>
      <w:pStyle w:val="Heading8"/>
      <w:lvlText w:val="%1.%2.%3.%4.%5.%6.%7.%8."/>
      <w:lvlJc w:val="left"/>
      <w:pPr>
        <w:ind w:left="3744" w:hanging="1224"/>
      </w:pPr>
      <w:rPr>
        <w:rFonts w:hint="default"/>
      </w:rPr>
    </w:lvl>
    <w:lvl w:ilvl="8">
      <w:start w:val="1"/>
      <w:numFmt w:val="decimal"/>
      <w:pStyle w:val="Heading9"/>
      <w:lvlText w:val="%1.%2.%3.%4.%5.%6.%7.%8.%9."/>
      <w:lvlJc w:val="left"/>
      <w:pPr>
        <w:ind w:left="4320" w:hanging="1440"/>
      </w:pPr>
      <w:rPr>
        <w:rFonts w:hint="default"/>
      </w:rPr>
    </w:lvl>
  </w:abstractNum>
  <w:abstractNum w:abstractNumId="3" w15:restartNumberingAfterBreak="0">
    <w:nsid w:val="05B10C4A"/>
    <w:multiLevelType w:val="hybridMultilevel"/>
    <w:tmpl w:val="6AA0F3FC"/>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 w15:restartNumberingAfterBreak="0">
    <w:nsid w:val="0B7241D4"/>
    <w:multiLevelType w:val="hybridMultilevel"/>
    <w:tmpl w:val="3B48C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DB5D8B"/>
    <w:multiLevelType w:val="hybridMultilevel"/>
    <w:tmpl w:val="EE082B6E"/>
    <w:lvl w:ilvl="0" w:tplc="A2E82F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9"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0"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11" w15:restartNumberingAfterBreak="0">
    <w:nsid w:val="353603FA"/>
    <w:multiLevelType w:val="hybridMultilevel"/>
    <w:tmpl w:val="73840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5C50DF"/>
    <w:multiLevelType w:val="hybridMultilevel"/>
    <w:tmpl w:val="DAF694A0"/>
    <w:lvl w:ilvl="0" w:tplc="4DDEB20A">
      <w:start w:val="1"/>
      <w:numFmt w:val="bullet"/>
      <w:pStyle w:val="Instructional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2F7426"/>
    <w:multiLevelType w:val="hybridMultilevel"/>
    <w:tmpl w:val="5D224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9C3C17"/>
    <w:multiLevelType w:val="hybridMultilevel"/>
    <w:tmpl w:val="3D4C0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16" w15:restartNumberingAfterBreak="0">
    <w:nsid w:val="53C15165"/>
    <w:multiLevelType w:val="hybridMultilevel"/>
    <w:tmpl w:val="8AC05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81329D9"/>
    <w:multiLevelType w:val="hybridMultilevel"/>
    <w:tmpl w:val="4962B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81571F7"/>
    <w:multiLevelType w:val="hybridMultilevel"/>
    <w:tmpl w:val="13EC8F6A"/>
    <w:lvl w:ilvl="0" w:tplc="04090001">
      <w:start w:val="1"/>
      <w:numFmt w:val="bullet"/>
      <w:pStyle w:val="BodyTextBullet2"/>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E7D21D0"/>
    <w:multiLevelType w:val="hybridMultilevel"/>
    <w:tmpl w:val="C41C01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05B3EBD"/>
    <w:multiLevelType w:val="hybridMultilevel"/>
    <w:tmpl w:val="2B70D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22" w15:restartNumberingAfterBreak="0">
    <w:nsid w:val="6B4330A3"/>
    <w:multiLevelType w:val="hybridMultilevel"/>
    <w:tmpl w:val="304C1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24" w15:restartNumberingAfterBreak="0">
    <w:nsid w:val="6F182A87"/>
    <w:multiLevelType w:val="hybridMultilevel"/>
    <w:tmpl w:val="253CB208"/>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5"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26" w15:restartNumberingAfterBreak="0">
    <w:nsid w:val="74EC5168"/>
    <w:multiLevelType w:val="hybridMultilevel"/>
    <w:tmpl w:val="745A218C"/>
    <w:lvl w:ilvl="0" w:tplc="6FB8612C">
      <w:start w:val="1"/>
      <w:numFmt w:val="none"/>
      <w:pStyle w:val="Note"/>
      <w:lvlText w:val="NOTE: "/>
      <w:lvlJc w:val="left"/>
      <w:pPr>
        <w:tabs>
          <w:tab w:val="num" w:pos="720"/>
        </w:tabs>
        <w:ind w:left="792" w:hanging="792"/>
      </w:pPr>
      <w:rPr>
        <w:rFonts w:ascii="Arial" w:hAnsi="Arial" w:cs="Times New Roman" w:hint="default"/>
        <w:b/>
        <w:i w:val="0"/>
      </w:rPr>
    </w:lvl>
    <w:lvl w:ilvl="1" w:tplc="4BA45E4E">
      <w:start w:val="1"/>
      <w:numFmt w:val="bullet"/>
      <w:lvlText w:val=""/>
      <w:lvlJc w:val="left"/>
      <w:pPr>
        <w:tabs>
          <w:tab w:val="num" w:pos="1440"/>
        </w:tabs>
        <w:ind w:left="1440" w:hanging="360"/>
      </w:pPr>
      <w:rPr>
        <w:rFonts w:ascii="Symbol" w:hAnsi="Symbol" w:hint="default"/>
        <w:b/>
        <w:i w:val="0"/>
      </w:rPr>
    </w:lvl>
    <w:lvl w:ilvl="2" w:tplc="2C121D9C">
      <w:start w:val="1"/>
      <w:numFmt w:val="lowerLetter"/>
      <w:lvlText w:val="%3)"/>
      <w:lvlJc w:val="left"/>
      <w:pPr>
        <w:tabs>
          <w:tab w:val="num" w:pos="2340"/>
        </w:tabs>
        <w:ind w:left="2340" w:hanging="360"/>
      </w:pPr>
      <w:rPr>
        <w:rFonts w:cs="Times New Roman" w:hint="default"/>
      </w:rPr>
    </w:lvl>
    <w:lvl w:ilvl="3" w:tplc="2B607C8E" w:tentative="1">
      <w:start w:val="1"/>
      <w:numFmt w:val="decimal"/>
      <w:lvlText w:val="%4."/>
      <w:lvlJc w:val="left"/>
      <w:pPr>
        <w:tabs>
          <w:tab w:val="num" w:pos="2880"/>
        </w:tabs>
        <w:ind w:left="2880" w:hanging="360"/>
      </w:pPr>
      <w:rPr>
        <w:rFonts w:cs="Times New Roman"/>
      </w:rPr>
    </w:lvl>
    <w:lvl w:ilvl="4" w:tplc="DD76895E" w:tentative="1">
      <w:start w:val="1"/>
      <w:numFmt w:val="lowerLetter"/>
      <w:lvlText w:val="%5."/>
      <w:lvlJc w:val="left"/>
      <w:pPr>
        <w:tabs>
          <w:tab w:val="num" w:pos="3600"/>
        </w:tabs>
        <w:ind w:left="3600" w:hanging="360"/>
      </w:pPr>
      <w:rPr>
        <w:rFonts w:cs="Times New Roman"/>
      </w:rPr>
    </w:lvl>
    <w:lvl w:ilvl="5" w:tplc="3E0CE374" w:tentative="1">
      <w:start w:val="1"/>
      <w:numFmt w:val="lowerRoman"/>
      <w:lvlText w:val="%6."/>
      <w:lvlJc w:val="right"/>
      <w:pPr>
        <w:tabs>
          <w:tab w:val="num" w:pos="4320"/>
        </w:tabs>
        <w:ind w:left="4320" w:hanging="180"/>
      </w:pPr>
      <w:rPr>
        <w:rFonts w:cs="Times New Roman"/>
      </w:rPr>
    </w:lvl>
    <w:lvl w:ilvl="6" w:tplc="6BF88AB6" w:tentative="1">
      <w:start w:val="1"/>
      <w:numFmt w:val="decimal"/>
      <w:lvlText w:val="%7."/>
      <w:lvlJc w:val="left"/>
      <w:pPr>
        <w:tabs>
          <w:tab w:val="num" w:pos="5040"/>
        </w:tabs>
        <w:ind w:left="5040" w:hanging="360"/>
      </w:pPr>
      <w:rPr>
        <w:rFonts w:cs="Times New Roman"/>
      </w:rPr>
    </w:lvl>
    <w:lvl w:ilvl="7" w:tplc="03F0729E" w:tentative="1">
      <w:start w:val="1"/>
      <w:numFmt w:val="lowerLetter"/>
      <w:lvlText w:val="%8."/>
      <w:lvlJc w:val="left"/>
      <w:pPr>
        <w:tabs>
          <w:tab w:val="num" w:pos="5760"/>
        </w:tabs>
        <w:ind w:left="5760" w:hanging="360"/>
      </w:pPr>
      <w:rPr>
        <w:rFonts w:cs="Times New Roman"/>
      </w:rPr>
    </w:lvl>
    <w:lvl w:ilvl="8" w:tplc="72D4BB1A" w:tentative="1">
      <w:start w:val="1"/>
      <w:numFmt w:val="lowerRoman"/>
      <w:lvlText w:val="%9."/>
      <w:lvlJc w:val="right"/>
      <w:pPr>
        <w:tabs>
          <w:tab w:val="num" w:pos="6480"/>
        </w:tabs>
        <w:ind w:left="6480" w:hanging="180"/>
      </w:pPr>
      <w:rPr>
        <w:rFonts w:cs="Times New Roman"/>
      </w:rPr>
    </w:lvl>
  </w:abstractNum>
  <w:abstractNum w:abstractNumId="27" w15:restartNumberingAfterBreak="0">
    <w:nsid w:val="7A54312F"/>
    <w:multiLevelType w:val="hybridMultilevel"/>
    <w:tmpl w:val="2CE48B0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23"/>
  </w:num>
  <w:num w:numId="2">
    <w:abstractNumId w:val="4"/>
  </w:num>
  <w:num w:numId="3">
    <w:abstractNumId w:val="25"/>
  </w:num>
  <w:num w:numId="4">
    <w:abstractNumId w:val="28"/>
  </w:num>
  <w:num w:numId="5">
    <w:abstractNumId w:val="18"/>
  </w:num>
  <w:num w:numId="6">
    <w:abstractNumId w:val="8"/>
  </w:num>
  <w:num w:numId="7">
    <w:abstractNumId w:val="7"/>
  </w:num>
  <w:num w:numId="8">
    <w:abstractNumId w:val="10"/>
  </w:num>
  <w:num w:numId="9">
    <w:abstractNumId w:val="15"/>
  </w:num>
  <w:num w:numId="10">
    <w:abstractNumId w:val="9"/>
  </w:num>
  <w:num w:numId="11">
    <w:abstractNumId w:val="12"/>
  </w:num>
  <w:num w:numId="12">
    <w:abstractNumId w:val="21"/>
  </w:num>
  <w:num w:numId="13">
    <w:abstractNumId w:val="24"/>
    <w:lvlOverride w:ilvl="0">
      <w:startOverride w:val="1"/>
    </w:lvlOverride>
  </w:num>
  <w:num w:numId="14">
    <w:abstractNumId w:val="2"/>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792" w:hanging="432"/>
        </w:pPr>
        <w:rPr>
          <w:rFonts w:hint="default"/>
        </w:rPr>
      </w:lvl>
    </w:lvlOverride>
    <w:lvlOverride w:ilvl="2">
      <w:lvl w:ilvl="2">
        <w:start w:val="1"/>
        <w:numFmt w:val="decimal"/>
        <w:pStyle w:val="Heading3"/>
        <w:lvlText w:val="%1.%2.%3."/>
        <w:lvlJc w:val="left"/>
        <w:pPr>
          <w:ind w:left="1224" w:hanging="504"/>
        </w:pPr>
        <w:rPr>
          <w:rFonts w:hint="default"/>
        </w:rPr>
      </w:lvl>
    </w:lvlOverride>
    <w:lvlOverride w:ilvl="3">
      <w:lvl w:ilvl="3">
        <w:start w:val="1"/>
        <w:numFmt w:val="decimal"/>
        <w:pStyle w:val="Heading4"/>
        <w:lvlText w:val="%1.%2.%3.%4."/>
        <w:lvlJc w:val="left"/>
        <w:pPr>
          <w:ind w:left="1728" w:hanging="648"/>
        </w:pPr>
        <w:rPr>
          <w:rFonts w:hint="default"/>
        </w:rPr>
      </w:lvl>
    </w:lvlOverride>
    <w:lvlOverride w:ilvl="4">
      <w:lvl w:ilvl="4">
        <w:start w:val="1"/>
        <w:numFmt w:val="decimal"/>
        <w:pStyle w:val="Heading5"/>
        <w:lvlText w:val="%1.%2.%3.%4.%5."/>
        <w:lvlJc w:val="left"/>
        <w:pPr>
          <w:ind w:left="2232" w:hanging="792"/>
        </w:pPr>
        <w:rPr>
          <w:rFonts w:hint="default"/>
        </w:rPr>
      </w:lvl>
    </w:lvlOverride>
    <w:lvlOverride w:ilvl="5">
      <w:lvl w:ilvl="5">
        <w:start w:val="1"/>
        <w:numFmt w:val="decimal"/>
        <w:pStyle w:val="Heading6"/>
        <w:lvlText w:val="%1.%2.%3.%4.%5.%6."/>
        <w:lvlJc w:val="left"/>
        <w:pPr>
          <w:ind w:left="2736" w:hanging="936"/>
        </w:pPr>
        <w:rPr>
          <w:rFonts w:hint="default"/>
        </w:rPr>
      </w:lvl>
    </w:lvlOverride>
    <w:lvlOverride w:ilvl="6">
      <w:lvl w:ilvl="6">
        <w:start w:val="1"/>
        <w:numFmt w:val="decimal"/>
        <w:pStyle w:val="Heading7"/>
        <w:lvlText w:val="%1.%2.%3.%4.%5.%6.%7."/>
        <w:lvlJc w:val="left"/>
        <w:pPr>
          <w:ind w:left="1260" w:hanging="1080"/>
        </w:pPr>
        <w:rPr>
          <w:rFonts w:hint="default"/>
        </w:rPr>
      </w:lvl>
    </w:lvlOverride>
    <w:lvlOverride w:ilvl="7">
      <w:lvl w:ilvl="7">
        <w:start w:val="1"/>
        <w:numFmt w:val="decimal"/>
        <w:pStyle w:val="Heading8"/>
        <w:lvlText w:val="%1.%2.%3.%4.%5.%6.%7.%8."/>
        <w:lvlJc w:val="left"/>
        <w:pPr>
          <w:ind w:left="3744" w:hanging="1224"/>
        </w:pPr>
        <w:rPr>
          <w:rFonts w:hint="default"/>
        </w:rPr>
      </w:lvl>
    </w:lvlOverride>
    <w:lvlOverride w:ilvl="8">
      <w:lvl w:ilvl="8">
        <w:start w:val="1"/>
        <w:numFmt w:val="decimal"/>
        <w:pStyle w:val="Heading9"/>
        <w:lvlText w:val="%1.%2.%3.%4.%5.%6.%7.%8.%9."/>
        <w:lvlJc w:val="left"/>
        <w:pPr>
          <w:ind w:left="4320" w:hanging="1440"/>
        </w:pPr>
        <w:rPr>
          <w:rFonts w:hint="default"/>
        </w:rPr>
      </w:lvl>
    </w:lvlOverride>
  </w:num>
  <w:num w:numId="15">
    <w:abstractNumId w:val="2"/>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792" w:hanging="432"/>
        </w:pPr>
        <w:rPr>
          <w:rFonts w:hint="default"/>
        </w:rPr>
      </w:lvl>
    </w:lvlOverride>
    <w:lvlOverride w:ilvl="2">
      <w:lvl w:ilvl="2">
        <w:start w:val="1"/>
        <w:numFmt w:val="decimal"/>
        <w:pStyle w:val="Heading3"/>
        <w:lvlText w:val="%1.%2.%3."/>
        <w:lvlJc w:val="left"/>
        <w:pPr>
          <w:ind w:left="1224" w:hanging="504"/>
        </w:pPr>
        <w:rPr>
          <w:rFonts w:hint="default"/>
        </w:rPr>
      </w:lvl>
    </w:lvlOverride>
    <w:lvlOverride w:ilvl="3">
      <w:lvl w:ilvl="3">
        <w:start w:val="1"/>
        <w:numFmt w:val="decimal"/>
        <w:pStyle w:val="Heading4"/>
        <w:lvlText w:val="%1.%2.%3.%4."/>
        <w:lvlJc w:val="left"/>
        <w:pPr>
          <w:ind w:left="1728" w:hanging="648"/>
        </w:pPr>
        <w:rPr>
          <w:rFonts w:hint="default"/>
        </w:rPr>
      </w:lvl>
    </w:lvlOverride>
    <w:lvlOverride w:ilvl="4">
      <w:lvl w:ilvl="4">
        <w:start w:val="1"/>
        <w:numFmt w:val="decimal"/>
        <w:pStyle w:val="Heading5"/>
        <w:lvlText w:val="%1.%2.%3.%4.%5."/>
        <w:lvlJc w:val="left"/>
        <w:pPr>
          <w:ind w:left="2232" w:hanging="792"/>
        </w:pPr>
        <w:rPr>
          <w:rFonts w:hint="default"/>
        </w:rPr>
      </w:lvl>
    </w:lvlOverride>
    <w:lvlOverride w:ilvl="5">
      <w:lvl w:ilvl="5">
        <w:start w:val="1"/>
        <w:numFmt w:val="decimal"/>
        <w:pStyle w:val="Heading6"/>
        <w:lvlText w:val="%1.%2.%3.%4.%5.%6."/>
        <w:lvlJc w:val="left"/>
        <w:pPr>
          <w:ind w:left="2736" w:hanging="936"/>
        </w:pPr>
        <w:rPr>
          <w:rFonts w:hint="default"/>
        </w:rPr>
      </w:lvl>
    </w:lvlOverride>
    <w:lvlOverride w:ilvl="6">
      <w:lvl w:ilvl="6">
        <w:start w:val="1"/>
        <w:numFmt w:val="decimal"/>
        <w:pStyle w:val="Heading7"/>
        <w:lvlText w:val="%1.%2.%3.%4.%5.%6.%7."/>
        <w:lvlJc w:val="left"/>
        <w:pPr>
          <w:ind w:left="1260" w:hanging="1080"/>
        </w:pPr>
        <w:rPr>
          <w:rFonts w:hint="default"/>
        </w:rPr>
      </w:lvl>
    </w:lvlOverride>
    <w:lvlOverride w:ilvl="7">
      <w:lvl w:ilvl="7">
        <w:start w:val="1"/>
        <w:numFmt w:val="decimal"/>
        <w:pStyle w:val="Heading8"/>
        <w:lvlText w:val="%1.%2.%3.%4.%5.%6.%7.%8."/>
        <w:lvlJc w:val="left"/>
        <w:pPr>
          <w:ind w:left="3744" w:hanging="1224"/>
        </w:pPr>
        <w:rPr>
          <w:rFonts w:hint="default"/>
        </w:rPr>
      </w:lvl>
    </w:lvlOverride>
    <w:lvlOverride w:ilvl="8">
      <w:lvl w:ilvl="8">
        <w:start w:val="1"/>
        <w:numFmt w:val="decimal"/>
        <w:pStyle w:val="Heading9"/>
        <w:lvlText w:val="%1.%2.%3.%4.%5.%6.%7.%8.%9."/>
        <w:lvlJc w:val="left"/>
        <w:pPr>
          <w:ind w:left="4320" w:hanging="1440"/>
        </w:pPr>
        <w:rPr>
          <w:rFonts w:hint="default"/>
        </w:rPr>
      </w:lvl>
    </w:lvlOverride>
  </w:num>
  <w:num w:numId="16">
    <w:abstractNumId w:val="2"/>
  </w:num>
  <w:num w:numId="17">
    <w:abstractNumId w:val="26"/>
  </w:num>
  <w:num w:numId="18">
    <w:abstractNumId w:val="1"/>
  </w:num>
  <w:num w:numId="19">
    <w:abstractNumId w:val="0"/>
  </w:num>
  <w:num w:numId="20">
    <w:abstractNumId w:val="11"/>
  </w:num>
  <w:num w:numId="21">
    <w:abstractNumId w:val="3"/>
  </w:num>
  <w:num w:numId="22">
    <w:abstractNumId w:val="16"/>
  </w:num>
  <w:num w:numId="23">
    <w:abstractNumId w:val="5"/>
  </w:num>
  <w:num w:numId="24">
    <w:abstractNumId w:val="14"/>
  </w:num>
  <w:num w:numId="25">
    <w:abstractNumId w:val="17"/>
  </w:num>
  <w:num w:numId="26">
    <w:abstractNumId w:val="27"/>
  </w:num>
  <w:num w:numId="27">
    <w:abstractNumId w:val="13"/>
  </w:num>
  <w:num w:numId="28">
    <w:abstractNumId w:val="20"/>
  </w:num>
  <w:num w:numId="29">
    <w:abstractNumId w:val="6"/>
  </w:num>
  <w:num w:numId="30">
    <w:abstractNumId w:val="22"/>
  </w:num>
  <w:num w:numId="31">
    <w:abstractNumId w:val="19"/>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activeWritingStyle w:appName="MSWord" w:lang="en-US" w:vendorID="64" w:dllVersion="6" w:nlCheck="1" w:checkStyle="1"/>
  <w:activeWritingStyle w:appName="MSWord" w:lang="fr-FR" w:vendorID="64" w:dllVersion="6" w:nlCheck="1" w:checkStyle="1"/>
  <w:activeWritingStyle w:appName="MSWord" w:lang="en-US" w:vendorID="64" w:dllVersion="0" w:nlCheck="1" w:checkStyle="0"/>
  <w:proofState w:spelling="clean" w:grammar="clean"/>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trackRevisions/>
  <w:doNotTrackFormatting/>
  <w:documentProtection w:formatting="1" w:enforcement="0"/>
  <w:defaultTabStop w:val="720"/>
  <w:clickAndTypeStyle w:val="capture"/>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3B64"/>
    <w:rsid w:val="00001788"/>
    <w:rsid w:val="000022C8"/>
    <w:rsid w:val="00003FC7"/>
    <w:rsid w:val="000058B6"/>
    <w:rsid w:val="000059BA"/>
    <w:rsid w:val="000063A7"/>
    <w:rsid w:val="00006598"/>
    <w:rsid w:val="0000675B"/>
    <w:rsid w:val="00006DB8"/>
    <w:rsid w:val="00007B9F"/>
    <w:rsid w:val="00010105"/>
    <w:rsid w:val="00010140"/>
    <w:rsid w:val="00011267"/>
    <w:rsid w:val="000114B6"/>
    <w:rsid w:val="00011E75"/>
    <w:rsid w:val="00011EE6"/>
    <w:rsid w:val="0001226E"/>
    <w:rsid w:val="00014073"/>
    <w:rsid w:val="00015826"/>
    <w:rsid w:val="00015AC2"/>
    <w:rsid w:val="00015B83"/>
    <w:rsid w:val="00015CBD"/>
    <w:rsid w:val="0001657A"/>
    <w:rsid w:val="000171DA"/>
    <w:rsid w:val="00021EC0"/>
    <w:rsid w:val="000224CC"/>
    <w:rsid w:val="00023868"/>
    <w:rsid w:val="0002480B"/>
    <w:rsid w:val="0002532D"/>
    <w:rsid w:val="00025464"/>
    <w:rsid w:val="0002576A"/>
    <w:rsid w:val="0002621F"/>
    <w:rsid w:val="000263BB"/>
    <w:rsid w:val="0002752E"/>
    <w:rsid w:val="00030C06"/>
    <w:rsid w:val="00031FDD"/>
    <w:rsid w:val="00033B64"/>
    <w:rsid w:val="00033D79"/>
    <w:rsid w:val="00036E7F"/>
    <w:rsid w:val="00037C91"/>
    <w:rsid w:val="00040DCD"/>
    <w:rsid w:val="00041A14"/>
    <w:rsid w:val="00042745"/>
    <w:rsid w:val="00042B4A"/>
    <w:rsid w:val="00042E29"/>
    <w:rsid w:val="00043196"/>
    <w:rsid w:val="00045758"/>
    <w:rsid w:val="00045C99"/>
    <w:rsid w:val="00045CB8"/>
    <w:rsid w:val="0004636C"/>
    <w:rsid w:val="00047428"/>
    <w:rsid w:val="000512B6"/>
    <w:rsid w:val="00051BC7"/>
    <w:rsid w:val="00051FBB"/>
    <w:rsid w:val="00052946"/>
    <w:rsid w:val="000542CD"/>
    <w:rsid w:val="00054B11"/>
    <w:rsid w:val="0005526E"/>
    <w:rsid w:val="00055BE5"/>
    <w:rsid w:val="00060CE3"/>
    <w:rsid w:val="0006125C"/>
    <w:rsid w:val="00061CEE"/>
    <w:rsid w:val="00062A6F"/>
    <w:rsid w:val="00064481"/>
    <w:rsid w:val="00064BC6"/>
    <w:rsid w:val="00065129"/>
    <w:rsid w:val="000654A0"/>
    <w:rsid w:val="00065CEC"/>
    <w:rsid w:val="00070B52"/>
    <w:rsid w:val="00071609"/>
    <w:rsid w:val="000718CD"/>
    <w:rsid w:val="00072A6C"/>
    <w:rsid w:val="00072AD7"/>
    <w:rsid w:val="0007346C"/>
    <w:rsid w:val="00076514"/>
    <w:rsid w:val="0007771B"/>
    <w:rsid w:val="0007778C"/>
    <w:rsid w:val="00080A2A"/>
    <w:rsid w:val="00080F3A"/>
    <w:rsid w:val="00082FD1"/>
    <w:rsid w:val="000855A6"/>
    <w:rsid w:val="00085737"/>
    <w:rsid w:val="00086A3C"/>
    <w:rsid w:val="00086D68"/>
    <w:rsid w:val="00086F39"/>
    <w:rsid w:val="00087D22"/>
    <w:rsid w:val="00087D5F"/>
    <w:rsid w:val="00087DC3"/>
    <w:rsid w:val="0009130B"/>
    <w:rsid w:val="0009184E"/>
    <w:rsid w:val="000928CB"/>
    <w:rsid w:val="00093A72"/>
    <w:rsid w:val="00093B57"/>
    <w:rsid w:val="0009494B"/>
    <w:rsid w:val="00094ABC"/>
    <w:rsid w:val="000963D9"/>
    <w:rsid w:val="00097801"/>
    <w:rsid w:val="000A0634"/>
    <w:rsid w:val="000A0CF7"/>
    <w:rsid w:val="000A1631"/>
    <w:rsid w:val="000A1BF7"/>
    <w:rsid w:val="000A3351"/>
    <w:rsid w:val="000A497E"/>
    <w:rsid w:val="000A5B5C"/>
    <w:rsid w:val="000A5F5A"/>
    <w:rsid w:val="000A60C0"/>
    <w:rsid w:val="000A6AFB"/>
    <w:rsid w:val="000A6C8B"/>
    <w:rsid w:val="000B23F8"/>
    <w:rsid w:val="000B3125"/>
    <w:rsid w:val="000B3163"/>
    <w:rsid w:val="000B3406"/>
    <w:rsid w:val="000B3899"/>
    <w:rsid w:val="000B3CD6"/>
    <w:rsid w:val="000B40DE"/>
    <w:rsid w:val="000B5DB4"/>
    <w:rsid w:val="000C00A4"/>
    <w:rsid w:val="000C0394"/>
    <w:rsid w:val="000C0F6D"/>
    <w:rsid w:val="000C14C1"/>
    <w:rsid w:val="000C1A3B"/>
    <w:rsid w:val="000C420A"/>
    <w:rsid w:val="000C4EBF"/>
    <w:rsid w:val="000C57EB"/>
    <w:rsid w:val="000C5AB7"/>
    <w:rsid w:val="000C62AA"/>
    <w:rsid w:val="000C696A"/>
    <w:rsid w:val="000C7DCB"/>
    <w:rsid w:val="000D1919"/>
    <w:rsid w:val="000D2244"/>
    <w:rsid w:val="000D25E0"/>
    <w:rsid w:val="000D270F"/>
    <w:rsid w:val="000D2A67"/>
    <w:rsid w:val="000D3D16"/>
    <w:rsid w:val="000D404D"/>
    <w:rsid w:val="000D683F"/>
    <w:rsid w:val="000D78B8"/>
    <w:rsid w:val="000D7A92"/>
    <w:rsid w:val="000E058E"/>
    <w:rsid w:val="000E1D19"/>
    <w:rsid w:val="000E1DF1"/>
    <w:rsid w:val="000E3F48"/>
    <w:rsid w:val="000F0FFC"/>
    <w:rsid w:val="000F3438"/>
    <w:rsid w:val="000F3764"/>
    <w:rsid w:val="000F3880"/>
    <w:rsid w:val="000F42D6"/>
    <w:rsid w:val="000F5F4F"/>
    <w:rsid w:val="000F6457"/>
    <w:rsid w:val="001009B5"/>
    <w:rsid w:val="00101B1F"/>
    <w:rsid w:val="001024E1"/>
    <w:rsid w:val="001024F9"/>
    <w:rsid w:val="0010320F"/>
    <w:rsid w:val="0010405B"/>
    <w:rsid w:val="00104399"/>
    <w:rsid w:val="0010441C"/>
    <w:rsid w:val="00104599"/>
    <w:rsid w:val="001046AA"/>
    <w:rsid w:val="001058A0"/>
    <w:rsid w:val="0010664C"/>
    <w:rsid w:val="00107971"/>
    <w:rsid w:val="00107A5A"/>
    <w:rsid w:val="0011027C"/>
    <w:rsid w:val="0011047D"/>
    <w:rsid w:val="00110ABA"/>
    <w:rsid w:val="00112B32"/>
    <w:rsid w:val="00113568"/>
    <w:rsid w:val="00114263"/>
    <w:rsid w:val="0011513A"/>
    <w:rsid w:val="00116AA4"/>
    <w:rsid w:val="00116FEE"/>
    <w:rsid w:val="00117720"/>
    <w:rsid w:val="0012060D"/>
    <w:rsid w:val="00120C18"/>
    <w:rsid w:val="00122570"/>
    <w:rsid w:val="00123015"/>
    <w:rsid w:val="00123936"/>
    <w:rsid w:val="00124B8B"/>
    <w:rsid w:val="00126AD2"/>
    <w:rsid w:val="00126F3C"/>
    <w:rsid w:val="00130560"/>
    <w:rsid w:val="001328F6"/>
    <w:rsid w:val="00133225"/>
    <w:rsid w:val="00133422"/>
    <w:rsid w:val="00135664"/>
    <w:rsid w:val="001356FF"/>
    <w:rsid w:val="00137190"/>
    <w:rsid w:val="0013764A"/>
    <w:rsid w:val="00141D86"/>
    <w:rsid w:val="00142A69"/>
    <w:rsid w:val="00143CB4"/>
    <w:rsid w:val="00144420"/>
    <w:rsid w:val="001462E5"/>
    <w:rsid w:val="00146F91"/>
    <w:rsid w:val="00147377"/>
    <w:rsid w:val="0014775B"/>
    <w:rsid w:val="00147BB5"/>
    <w:rsid w:val="00150581"/>
    <w:rsid w:val="00151087"/>
    <w:rsid w:val="00151B78"/>
    <w:rsid w:val="00152725"/>
    <w:rsid w:val="001529F9"/>
    <w:rsid w:val="0015553D"/>
    <w:rsid w:val="00155BFE"/>
    <w:rsid w:val="001574A4"/>
    <w:rsid w:val="00160824"/>
    <w:rsid w:val="00160EBD"/>
    <w:rsid w:val="0016153D"/>
    <w:rsid w:val="001615A5"/>
    <w:rsid w:val="001616EB"/>
    <w:rsid w:val="00161ED8"/>
    <w:rsid w:val="001621F0"/>
    <w:rsid w:val="001624C3"/>
    <w:rsid w:val="00163E14"/>
    <w:rsid w:val="001645B5"/>
    <w:rsid w:val="00165AB8"/>
    <w:rsid w:val="001666BD"/>
    <w:rsid w:val="00166821"/>
    <w:rsid w:val="001669E7"/>
    <w:rsid w:val="0016789C"/>
    <w:rsid w:val="00170E4B"/>
    <w:rsid w:val="00172848"/>
    <w:rsid w:val="00172D7F"/>
    <w:rsid w:val="00174A64"/>
    <w:rsid w:val="00175B50"/>
    <w:rsid w:val="00175C2D"/>
    <w:rsid w:val="001768F9"/>
    <w:rsid w:val="00176E7E"/>
    <w:rsid w:val="00176FBD"/>
    <w:rsid w:val="0017703B"/>
    <w:rsid w:val="00180235"/>
    <w:rsid w:val="001808EB"/>
    <w:rsid w:val="00180946"/>
    <w:rsid w:val="00180977"/>
    <w:rsid w:val="001856BB"/>
    <w:rsid w:val="00185E02"/>
    <w:rsid w:val="00185EE2"/>
    <w:rsid w:val="00186009"/>
    <w:rsid w:val="00186301"/>
    <w:rsid w:val="00187355"/>
    <w:rsid w:val="00192334"/>
    <w:rsid w:val="001925C6"/>
    <w:rsid w:val="0019319B"/>
    <w:rsid w:val="00193504"/>
    <w:rsid w:val="001941B2"/>
    <w:rsid w:val="00195428"/>
    <w:rsid w:val="00196295"/>
    <w:rsid w:val="001976A8"/>
    <w:rsid w:val="001A1E37"/>
    <w:rsid w:val="001A1F98"/>
    <w:rsid w:val="001A3C5C"/>
    <w:rsid w:val="001A4835"/>
    <w:rsid w:val="001A49AC"/>
    <w:rsid w:val="001A5F64"/>
    <w:rsid w:val="001A6E9B"/>
    <w:rsid w:val="001A7150"/>
    <w:rsid w:val="001A75D9"/>
    <w:rsid w:val="001B4B76"/>
    <w:rsid w:val="001B4DEA"/>
    <w:rsid w:val="001B588A"/>
    <w:rsid w:val="001B631E"/>
    <w:rsid w:val="001B70A1"/>
    <w:rsid w:val="001B70E9"/>
    <w:rsid w:val="001B7EB1"/>
    <w:rsid w:val="001C02EC"/>
    <w:rsid w:val="001C04BD"/>
    <w:rsid w:val="001C0C5D"/>
    <w:rsid w:val="001C129E"/>
    <w:rsid w:val="001C1FE0"/>
    <w:rsid w:val="001C4929"/>
    <w:rsid w:val="001C4AC9"/>
    <w:rsid w:val="001C4F38"/>
    <w:rsid w:val="001C68ED"/>
    <w:rsid w:val="001C6D26"/>
    <w:rsid w:val="001C709F"/>
    <w:rsid w:val="001C7D1E"/>
    <w:rsid w:val="001D02F1"/>
    <w:rsid w:val="001D0DBF"/>
    <w:rsid w:val="001D3222"/>
    <w:rsid w:val="001D444E"/>
    <w:rsid w:val="001D4C5F"/>
    <w:rsid w:val="001D50DD"/>
    <w:rsid w:val="001D6650"/>
    <w:rsid w:val="001D679F"/>
    <w:rsid w:val="001E025C"/>
    <w:rsid w:val="001E031D"/>
    <w:rsid w:val="001E044E"/>
    <w:rsid w:val="001E046E"/>
    <w:rsid w:val="001E2072"/>
    <w:rsid w:val="001E2949"/>
    <w:rsid w:val="001E3626"/>
    <w:rsid w:val="001E4B39"/>
    <w:rsid w:val="001E7761"/>
    <w:rsid w:val="001F1217"/>
    <w:rsid w:val="001F1589"/>
    <w:rsid w:val="001F23A4"/>
    <w:rsid w:val="001F23B2"/>
    <w:rsid w:val="001F2464"/>
    <w:rsid w:val="001F3FB8"/>
    <w:rsid w:val="001F4A24"/>
    <w:rsid w:val="00201CF2"/>
    <w:rsid w:val="00201E75"/>
    <w:rsid w:val="00202264"/>
    <w:rsid w:val="002056FD"/>
    <w:rsid w:val="0020614B"/>
    <w:rsid w:val="00206FEF"/>
    <w:rsid w:val="00210591"/>
    <w:rsid w:val="0021079A"/>
    <w:rsid w:val="00210C3F"/>
    <w:rsid w:val="00211087"/>
    <w:rsid w:val="00211650"/>
    <w:rsid w:val="002129DE"/>
    <w:rsid w:val="00213382"/>
    <w:rsid w:val="00217034"/>
    <w:rsid w:val="0022172C"/>
    <w:rsid w:val="002229C1"/>
    <w:rsid w:val="00223848"/>
    <w:rsid w:val="00223C8F"/>
    <w:rsid w:val="0022411F"/>
    <w:rsid w:val="00224399"/>
    <w:rsid w:val="002245F2"/>
    <w:rsid w:val="00225651"/>
    <w:rsid w:val="002273CA"/>
    <w:rsid w:val="002277FE"/>
    <w:rsid w:val="00230758"/>
    <w:rsid w:val="0023077D"/>
    <w:rsid w:val="00231477"/>
    <w:rsid w:val="00234111"/>
    <w:rsid w:val="002346AB"/>
    <w:rsid w:val="00236195"/>
    <w:rsid w:val="0023685A"/>
    <w:rsid w:val="002374BC"/>
    <w:rsid w:val="0024136A"/>
    <w:rsid w:val="002438F7"/>
    <w:rsid w:val="002447F1"/>
    <w:rsid w:val="00244ADD"/>
    <w:rsid w:val="002452FE"/>
    <w:rsid w:val="0024724A"/>
    <w:rsid w:val="002474E2"/>
    <w:rsid w:val="0025071F"/>
    <w:rsid w:val="0025072A"/>
    <w:rsid w:val="00250A4E"/>
    <w:rsid w:val="002517EB"/>
    <w:rsid w:val="0025212A"/>
    <w:rsid w:val="00252B30"/>
    <w:rsid w:val="00252BD5"/>
    <w:rsid w:val="00252BDE"/>
    <w:rsid w:val="00252E5E"/>
    <w:rsid w:val="0025365C"/>
    <w:rsid w:val="00254AC6"/>
    <w:rsid w:val="002553F5"/>
    <w:rsid w:val="00256419"/>
    <w:rsid w:val="00256F04"/>
    <w:rsid w:val="0026063A"/>
    <w:rsid w:val="00260781"/>
    <w:rsid w:val="002623E7"/>
    <w:rsid w:val="00263C52"/>
    <w:rsid w:val="00264A28"/>
    <w:rsid w:val="00266D60"/>
    <w:rsid w:val="00267669"/>
    <w:rsid w:val="00267B81"/>
    <w:rsid w:val="00273139"/>
    <w:rsid w:val="002734C3"/>
    <w:rsid w:val="00274777"/>
    <w:rsid w:val="00275948"/>
    <w:rsid w:val="00275A11"/>
    <w:rsid w:val="002767DF"/>
    <w:rsid w:val="0028049C"/>
    <w:rsid w:val="00280A53"/>
    <w:rsid w:val="00281186"/>
    <w:rsid w:val="00282EDE"/>
    <w:rsid w:val="002834D2"/>
    <w:rsid w:val="00283641"/>
    <w:rsid w:val="00283AEC"/>
    <w:rsid w:val="00284D00"/>
    <w:rsid w:val="0028639D"/>
    <w:rsid w:val="00286625"/>
    <w:rsid w:val="00290DDA"/>
    <w:rsid w:val="00292041"/>
    <w:rsid w:val="00292A32"/>
    <w:rsid w:val="00292B10"/>
    <w:rsid w:val="002934EF"/>
    <w:rsid w:val="00293F67"/>
    <w:rsid w:val="0029557F"/>
    <w:rsid w:val="002963DD"/>
    <w:rsid w:val="00296F32"/>
    <w:rsid w:val="002A0671"/>
    <w:rsid w:val="002A0C8C"/>
    <w:rsid w:val="002A14B1"/>
    <w:rsid w:val="002A29C6"/>
    <w:rsid w:val="002A2EE5"/>
    <w:rsid w:val="002A4907"/>
    <w:rsid w:val="002A60DF"/>
    <w:rsid w:val="002A684E"/>
    <w:rsid w:val="002B10EF"/>
    <w:rsid w:val="002B182E"/>
    <w:rsid w:val="002B1E04"/>
    <w:rsid w:val="002B3FCE"/>
    <w:rsid w:val="002B44A2"/>
    <w:rsid w:val="002B5571"/>
    <w:rsid w:val="002B7DA8"/>
    <w:rsid w:val="002C2ADC"/>
    <w:rsid w:val="002C2ECF"/>
    <w:rsid w:val="002C57EB"/>
    <w:rsid w:val="002C5D42"/>
    <w:rsid w:val="002C6335"/>
    <w:rsid w:val="002C6339"/>
    <w:rsid w:val="002D03E1"/>
    <w:rsid w:val="002D0C49"/>
    <w:rsid w:val="002D152D"/>
    <w:rsid w:val="002D1B52"/>
    <w:rsid w:val="002D2B98"/>
    <w:rsid w:val="002D47D7"/>
    <w:rsid w:val="002D5204"/>
    <w:rsid w:val="002D79BD"/>
    <w:rsid w:val="002D7BC4"/>
    <w:rsid w:val="002E0468"/>
    <w:rsid w:val="002E1D8C"/>
    <w:rsid w:val="002E2927"/>
    <w:rsid w:val="002E3157"/>
    <w:rsid w:val="002E32F2"/>
    <w:rsid w:val="002E3419"/>
    <w:rsid w:val="002E3457"/>
    <w:rsid w:val="002E3744"/>
    <w:rsid w:val="002E751D"/>
    <w:rsid w:val="002F0076"/>
    <w:rsid w:val="002F083C"/>
    <w:rsid w:val="002F0CE7"/>
    <w:rsid w:val="002F2A91"/>
    <w:rsid w:val="002F32EB"/>
    <w:rsid w:val="002F3ECD"/>
    <w:rsid w:val="002F4E85"/>
    <w:rsid w:val="002F5410"/>
    <w:rsid w:val="002F5B38"/>
    <w:rsid w:val="002F6314"/>
    <w:rsid w:val="002F6D93"/>
    <w:rsid w:val="002F7E04"/>
    <w:rsid w:val="002F7E79"/>
    <w:rsid w:val="0030169C"/>
    <w:rsid w:val="00301810"/>
    <w:rsid w:val="00301EDF"/>
    <w:rsid w:val="00302B13"/>
    <w:rsid w:val="00303850"/>
    <w:rsid w:val="00303CBE"/>
    <w:rsid w:val="0030503C"/>
    <w:rsid w:val="00305E6D"/>
    <w:rsid w:val="00306675"/>
    <w:rsid w:val="00306BAE"/>
    <w:rsid w:val="003072BC"/>
    <w:rsid w:val="00307E08"/>
    <w:rsid w:val="003110DB"/>
    <w:rsid w:val="00311885"/>
    <w:rsid w:val="00313A86"/>
    <w:rsid w:val="00314406"/>
    <w:rsid w:val="00314B90"/>
    <w:rsid w:val="00317093"/>
    <w:rsid w:val="00321815"/>
    <w:rsid w:val="00321CEF"/>
    <w:rsid w:val="00321D57"/>
    <w:rsid w:val="0032241E"/>
    <w:rsid w:val="003224BE"/>
    <w:rsid w:val="00323378"/>
    <w:rsid w:val="00323559"/>
    <w:rsid w:val="003241CE"/>
    <w:rsid w:val="003249CD"/>
    <w:rsid w:val="00326560"/>
    <w:rsid w:val="00326966"/>
    <w:rsid w:val="00327393"/>
    <w:rsid w:val="0032775A"/>
    <w:rsid w:val="00327A8A"/>
    <w:rsid w:val="00330BCD"/>
    <w:rsid w:val="00333345"/>
    <w:rsid w:val="003352FD"/>
    <w:rsid w:val="00337135"/>
    <w:rsid w:val="00337A3B"/>
    <w:rsid w:val="003402D7"/>
    <w:rsid w:val="003404DF"/>
    <w:rsid w:val="003405F3"/>
    <w:rsid w:val="003417C9"/>
    <w:rsid w:val="00342B8D"/>
    <w:rsid w:val="00342BAF"/>
    <w:rsid w:val="00342DD9"/>
    <w:rsid w:val="00342E0C"/>
    <w:rsid w:val="00343331"/>
    <w:rsid w:val="00343D8E"/>
    <w:rsid w:val="0034433C"/>
    <w:rsid w:val="003457E4"/>
    <w:rsid w:val="0034654E"/>
    <w:rsid w:val="00346959"/>
    <w:rsid w:val="0035215C"/>
    <w:rsid w:val="003522C5"/>
    <w:rsid w:val="003529A9"/>
    <w:rsid w:val="00352A8A"/>
    <w:rsid w:val="00353152"/>
    <w:rsid w:val="00353D61"/>
    <w:rsid w:val="003541E8"/>
    <w:rsid w:val="0035557D"/>
    <w:rsid w:val="00355CBE"/>
    <w:rsid w:val="00355D48"/>
    <w:rsid w:val="003565ED"/>
    <w:rsid w:val="00360618"/>
    <w:rsid w:val="00360D77"/>
    <w:rsid w:val="003622F7"/>
    <w:rsid w:val="00363C86"/>
    <w:rsid w:val="003649E2"/>
    <w:rsid w:val="00366AB0"/>
    <w:rsid w:val="003720BB"/>
    <w:rsid w:val="00372700"/>
    <w:rsid w:val="00372B4D"/>
    <w:rsid w:val="00372F2A"/>
    <w:rsid w:val="0037360D"/>
    <w:rsid w:val="0037487D"/>
    <w:rsid w:val="0037648C"/>
    <w:rsid w:val="00376804"/>
    <w:rsid w:val="00376DD4"/>
    <w:rsid w:val="0037781D"/>
    <w:rsid w:val="00381487"/>
    <w:rsid w:val="0038156C"/>
    <w:rsid w:val="00384069"/>
    <w:rsid w:val="00384D57"/>
    <w:rsid w:val="00386C8C"/>
    <w:rsid w:val="00387344"/>
    <w:rsid w:val="003878EE"/>
    <w:rsid w:val="00391278"/>
    <w:rsid w:val="00391862"/>
    <w:rsid w:val="00392B05"/>
    <w:rsid w:val="00393282"/>
    <w:rsid w:val="00393538"/>
    <w:rsid w:val="00393669"/>
    <w:rsid w:val="003948BE"/>
    <w:rsid w:val="00397124"/>
    <w:rsid w:val="003979BC"/>
    <w:rsid w:val="003A1672"/>
    <w:rsid w:val="003A1C5E"/>
    <w:rsid w:val="003A248B"/>
    <w:rsid w:val="003A25E0"/>
    <w:rsid w:val="003A2AEA"/>
    <w:rsid w:val="003A339B"/>
    <w:rsid w:val="003A3A65"/>
    <w:rsid w:val="003A3B55"/>
    <w:rsid w:val="003B0EC5"/>
    <w:rsid w:val="003B10AE"/>
    <w:rsid w:val="003B1671"/>
    <w:rsid w:val="003B68B0"/>
    <w:rsid w:val="003C207C"/>
    <w:rsid w:val="003C2662"/>
    <w:rsid w:val="003C3C77"/>
    <w:rsid w:val="003C51AE"/>
    <w:rsid w:val="003C5E08"/>
    <w:rsid w:val="003C6EFE"/>
    <w:rsid w:val="003C7B01"/>
    <w:rsid w:val="003D0BAC"/>
    <w:rsid w:val="003D0D3A"/>
    <w:rsid w:val="003D34F4"/>
    <w:rsid w:val="003D4985"/>
    <w:rsid w:val="003D59EF"/>
    <w:rsid w:val="003D707B"/>
    <w:rsid w:val="003D7383"/>
    <w:rsid w:val="003D7EA1"/>
    <w:rsid w:val="003E009F"/>
    <w:rsid w:val="003E039E"/>
    <w:rsid w:val="003E0B31"/>
    <w:rsid w:val="003E1BCE"/>
    <w:rsid w:val="003E1F9E"/>
    <w:rsid w:val="003E2A08"/>
    <w:rsid w:val="003E3055"/>
    <w:rsid w:val="003F1378"/>
    <w:rsid w:val="003F19FB"/>
    <w:rsid w:val="003F25E3"/>
    <w:rsid w:val="003F30DB"/>
    <w:rsid w:val="003F4110"/>
    <w:rsid w:val="003F4356"/>
    <w:rsid w:val="003F4789"/>
    <w:rsid w:val="003F5486"/>
    <w:rsid w:val="003F7713"/>
    <w:rsid w:val="003F7A19"/>
    <w:rsid w:val="00400B3C"/>
    <w:rsid w:val="00400BA7"/>
    <w:rsid w:val="0040155B"/>
    <w:rsid w:val="0040225E"/>
    <w:rsid w:val="00402FD0"/>
    <w:rsid w:val="00403F1A"/>
    <w:rsid w:val="00405923"/>
    <w:rsid w:val="0040687F"/>
    <w:rsid w:val="0040772A"/>
    <w:rsid w:val="0041097D"/>
    <w:rsid w:val="004119B4"/>
    <w:rsid w:val="00411A2D"/>
    <w:rsid w:val="00411A47"/>
    <w:rsid w:val="0041214D"/>
    <w:rsid w:val="004136C6"/>
    <w:rsid w:val="00413CFE"/>
    <w:rsid w:val="004145D9"/>
    <w:rsid w:val="00414D98"/>
    <w:rsid w:val="0041613A"/>
    <w:rsid w:val="004168EA"/>
    <w:rsid w:val="00416A8F"/>
    <w:rsid w:val="004207F8"/>
    <w:rsid w:val="00423003"/>
    <w:rsid w:val="00423A58"/>
    <w:rsid w:val="00423C76"/>
    <w:rsid w:val="0042427D"/>
    <w:rsid w:val="00426C82"/>
    <w:rsid w:val="0043071B"/>
    <w:rsid w:val="00430F03"/>
    <w:rsid w:val="004321E8"/>
    <w:rsid w:val="004325EC"/>
    <w:rsid w:val="00433816"/>
    <w:rsid w:val="004345EA"/>
    <w:rsid w:val="0043465F"/>
    <w:rsid w:val="00435229"/>
    <w:rsid w:val="004354F5"/>
    <w:rsid w:val="00435D31"/>
    <w:rsid w:val="00436935"/>
    <w:rsid w:val="00436F41"/>
    <w:rsid w:val="00437940"/>
    <w:rsid w:val="00437BE6"/>
    <w:rsid w:val="00440A78"/>
    <w:rsid w:val="00441087"/>
    <w:rsid w:val="004411EB"/>
    <w:rsid w:val="00441610"/>
    <w:rsid w:val="004417D8"/>
    <w:rsid w:val="00442233"/>
    <w:rsid w:val="004424C5"/>
    <w:rsid w:val="00444A4F"/>
    <w:rsid w:val="00445BF7"/>
    <w:rsid w:val="00447612"/>
    <w:rsid w:val="00451181"/>
    <w:rsid w:val="00452DB6"/>
    <w:rsid w:val="00455952"/>
    <w:rsid w:val="00455EF9"/>
    <w:rsid w:val="00456ED3"/>
    <w:rsid w:val="004602A6"/>
    <w:rsid w:val="00460B0C"/>
    <w:rsid w:val="00462150"/>
    <w:rsid w:val="00462940"/>
    <w:rsid w:val="00462EF3"/>
    <w:rsid w:val="00463B4B"/>
    <w:rsid w:val="00466880"/>
    <w:rsid w:val="00467F6F"/>
    <w:rsid w:val="00470E4A"/>
    <w:rsid w:val="00471674"/>
    <w:rsid w:val="00471C32"/>
    <w:rsid w:val="0047411F"/>
    <w:rsid w:val="00474BBC"/>
    <w:rsid w:val="00474D92"/>
    <w:rsid w:val="004767FC"/>
    <w:rsid w:val="00476E4A"/>
    <w:rsid w:val="0048016C"/>
    <w:rsid w:val="0048236F"/>
    <w:rsid w:val="00482656"/>
    <w:rsid w:val="004843E1"/>
    <w:rsid w:val="0048455F"/>
    <w:rsid w:val="00490A94"/>
    <w:rsid w:val="004920DB"/>
    <w:rsid w:val="0049252B"/>
    <w:rsid w:val="004929C8"/>
    <w:rsid w:val="00494157"/>
    <w:rsid w:val="00494790"/>
    <w:rsid w:val="00494986"/>
    <w:rsid w:val="00494AF9"/>
    <w:rsid w:val="0049594C"/>
    <w:rsid w:val="00495C04"/>
    <w:rsid w:val="0049619D"/>
    <w:rsid w:val="00496203"/>
    <w:rsid w:val="00496625"/>
    <w:rsid w:val="004969D1"/>
    <w:rsid w:val="00497301"/>
    <w:rsid w:val="004A03D7"/>
    <w:rsid w:val="004A0F06"/>
    <w:rsid w:val="004A177E"/>
    <w:rsid w:val="004A21D8"/>
    <w:rsid w:val="004A28E1"/>
    <w:rsid w:val="004A3897"/>
    <w:rsid w:val="004A4217"/>
    <w:rsid w:val="004A6093"/>
    <w:rsid w:val="004B00F9"/>
    <w:rsid w:val="004B0A72"/>
    <w:rsid w:val="004B14C8"/>
    <w:rsid w:val="004B1CF8"/>
    <w:rsid w:val="004B3DE8"/>
    <w:rsid w:val="004B4C9D"/>
    <w:rsid w:val="004B610B"/>
    <w:rsid w:val="004B6121"/>
    <w:rsid w:val="004B64EC"/>
    <w:rsid w:val="004B6A9A"/>
    <w:rsid w:val="004B7A9B"/>
    <w:rsid w:val="004C01DC"/>
    <w:rsid w:val="004C2E6A"/>
    <w:rsid w:val="004C48B0"/>
    <w:rsid w:val="004C4EAF"/>
    <w:rsid w:val="004C509E"/>
    <w:rsid w:val="004C68A2"/>
    <w:rsid w:val="004C69B2"/>
    <w:rsid w:val="004C6AE5"/>
    <w:rsid w:val="004C7E43"/>
    <w:rsid w:val="004D0103"/>
    <w:rsid w:val="004D106A"/>
    <w:rsid w:val="004D1D6F"/>
    <w:rsid w:val="004D1F3B"/>
    <w:rsid w:val="004D20F7"/>
    <w:rsid w:val="004D3806"/>
    <w:rsid w:val="004D3CB7"/>
    <w:rsid w:val="004D3FB6"/>
    <w:rsid w:val="004D42BA"/>
    <w:rsid w:val="004D5678"/>
    <w:rsid w:val="004D5BD4"/>
    <w:rsid w:val="004D5C8F"/>
    <w:rsid w:val="004D5CD2"/>
    <w:rsid w:val="004D6398"/>
    <w:rsid w:val="004D6D87"/>
    <w:rsid w:val="004E1245"/>
    <w:rsid w:val="004E1D66"/>
    <w:rsid w:val="004E409F"/>
    <w:rsid w:val="004E4DC1"/>
    <w:rsid w:val="004E698E"/>
    <w:rsid w:val="004F0096"/>
    <w:rsid w:val="004F0FB3"/>
    <w:rsid w:val="004F1BBF"/>
    <w:rsid w:val="004F1CA9"/>
    <w:rsid w:val="004F240F"/>
    <w:rsid w:val="004F3A80"/>
    <w:rsid w:val="004F4618"/>
    <w:rsid w:val="004F5824"/>
    <w:rsid w:val="004F6FB2"/>
    <w:rsid w:val="004F7A0E"/>
    <w:rsid w:val="004F7EC9"/>
    <w:rsid w:val="00500238"/>
    <w:rsid w:val="00502089"/>
    <w:rsid w:val="00503747"/>
    <w:rsid w:val="005037E2"/>
    <w:rsid w:val="00503D5F"/>
    <w:rsid w:val="00504842"/>
    <w:rsid w:val="00504BC1"/>
    <w:rsid w:val="00505383"/>
    <w:rsid w:val="00505DC9"/>
    <w:rsid w:val="0050659A"/>
    <w:rsid w:val="00506644"/>
    <w:rsid w:val="00507FDA"/>
    <w:rsid w:val="005100F6"/>
    <w:rsid w:val="00510914"/>
    <w:rsid w:val="00510B18"/>
    <w:rsid w:val="00511069"/>
    <w:rsid w:val="00511BCB"/>
    <w:rsid w:val="0051225C"/>
    <w:rsid w:val="00512341"/>
    <w:rsid w:val="00512D4C"/>
    <w:rsid w:val="00514761"/>
    <w:rsid w:val="00514AF7"/>
    <w:rsid w:val="00515C41"/>
    <w:rsid w:val="00515F2A"/>
    <w:rsid w:val="00520561"/>
    <w:rsid w:val="00520C3D"/>
    <w:rsid w:val="005212F5"/>
    <w:rsid w:val="005221A8"/>
    <w:rsid w:val="00522FD0"/>
    <w:rsid w:val="005240AF"/>
    <w:rsid w:val="00525A08"/>
    <w:rsid w:val="00525A34"/>
    <w:rsid w:val="00526740"/>
    <w:rsid w:val="00526756"/>
    <w:rsid w:val="00526930"/>
    <w:rsid w:val="00527A32"/>
    <w:rsid w:val="00527B5C"/>
    <w:rsid w:val="0053083E"/>
    <w:rsid w:val="00530D34"/>
    <w:rsid w:val="00530F3C"/>
    <w:rsid w:val="00531CD9"/>
    <w:rsid w:val="00531F86"/>
    <w:rsid w:val="0053222A"/>
    <w:rsid w:val="00532634"/>
    <w:rsid w:val="005327F9"/>
    <w:rsid w:val="00532B92"/>
    <w:rsid w:val="00532E1F"/>
    <w:rsid w:val="00535056"/>
    <w:rsid w:val="00536133"/>
    <w:rsid w:val="00537E15"/>
    <w:rsid w:val="0054036B"/>
    <w:rsid w:val="00541BBC"/>
    <w:rsid w:val="005421F8"/>
    <w:rsid w:val="00542C96"/>
    <w:rsid w:val="00543DF7"/>
    <w:rsid w:val="00543E06"/>
    <w:rsid w:val="00543EE7"/>
    <w:rsid w:val="005465A0"/>
    <w:rsid w:val="00547186"/>
    <w:rsid w:val="00547794"/>
    <w:rsid w:val="00547BFF"/>
    <w:rsid w:val="00551240"/>
    <w:rsid w:val="0055148B"/>
    <w:rsid w:val="0055161D"/>
    <w:rsid w:val="00551879"/>
    <w:rsid w:val="00552150"/>
    <w:rsid w:val="00554B8F"/>
    <w:rsid w:val="005554DD"/>
    <w:rsid w:val="00556190"/>
    <w:rsid w:val="005578BB"/>
    <w:rsid w:val="00560211"/>
    <w:rsid w:val="00560721"/>
    <w:rsid w:val="005647C7"/>
    <w:rsid w:val="00565AD3"/>
    <w:rsid w:val="00566D6A"/>
    <w:rsid w:val="005731E6"/>
    <w:rsid w:val="005738EB"/>
    <w:rsid w:val="005742A9"/>
    <w:rsid w:val="00575CF7"/>
    <w:rsid w:val="00575CFA"/>
    <w:rsid w:val="00576377"/>
    <w:rsid w:val="00576C7B"/>
    <w:rsid w:val="005779CD"/>
    <w:rsid w:val="00577B5B"/>
    <w:rsid w:val="00580BFB"/>
    <w:rsid w:val="00582A66"/>
    <w:rsid w:val="005845DD"/>
    <w:rsid w:val="00584BF4"/>
    <w:rsid w:val="00584F2F"/>
    <w:rsid w:val="00585147"/>
    <w:rsid w:val="00585881"/>
    <w:rsid w:val="00585E66"/>
    <w:rsid w:val="00586A6B"/>
    <w:rsid w:val="005876F9"/>
    <w:rsid w:val="0059028C"/>
    <w:rsid w:val="005920AF"/>
    <w:rsid w:val="005923D2"/>
    <w:rsid w:val="00592667"/>
    <w:rsid w:val="00594383"/>
    <w:rsid w:val="00594F84"/>
    <w:rsid w:val="00595A0E"/>
    <w:rsid w:val="005A1750"/>
    <w:rsid w:val="005A1C16"/>
    <w:rsid w:val="005A2157"/>
    <w:rsid w:val="005A3DAD"/>
    <w:rsid w:val="005A4C19"/>
    <w:rsid w:val="005A722B"/>
    <w:rsid w:val="005B0E99"/>
    <w:rsid w:val="005B108A"/>
    <w:rsid w:val="005B2677"/>
    <w:rsid w:val="005B2BD6"/>
    <w:rsid w:val="005B45C4"/>
    <w:rsid w:val="005B4D58"/>
    <w:rsid w:val="005B4F34"/>
    <w:rsid w:val="005B6E23"/>
    <w:rsid w:val="005B6E70"/>
    <w:rsid w:val="005B71EC"/>
    <w:rsid w:val="005B7CDD"/>
    <w:rsid w:val="005C1126"/>
    <w:rsid w:val="005C300C"/>
    <w:rsid w:val="005C305F"/>
    <w:rsid w:val="005C7733"/>
    <w:rsid w:val="005C7D44"/>
    <w:rsid w:val="005D0F96"/>
    <w:rsid w:val="005D1383"/>
    <w:rsid w:val="005D18C5"/>
    <w:rsid w:val="005D367F"/>
    <w:rsid w:val="005D3B22"/>
    <w:rsid w:val="005D553E"/>
    <w:rsid w:val="005D5AF8"/>
    <w:rsid w:val="005D5CB2"/>
    <w:rsid w:val="005D6CAF"/>
    <w:rsid w:val="005E03E6"/>
    <w:rsid w:val="005E0CD0"/>
    <w:rsid w:val="005E1942"/>
    <w:rsid w:val="005E2604"/>
    <w:rsid w:val="005E2AF9"/>
    <w:rsid w:val="005E39FF"/>
    <w:rsid w:val="005E3A6B"/>
    <w:rsid w:val="005E4221"/>
    <w:rsid w:val="005E4A78"/>
    <w:rsid w:val="005E5F81"/>
    <w:rsid w:val="005E6AEF"/>
    <w:rsid w:val="005E6F5E"/>
    <w:rsid w:val="005E766E"/>
    <w:rsid w:val="005E7923"/>
    <w:rsid w:val="005E7D7D"/>
    <w:rsid w:val="005F07EB"/>
    <w:rsid w:val="005F22C0"/>
    <w:rsid w:val="005F24B7"/>
    <w:rsid w:val="005F2892"/>
    <w:rsid w:val="005F48B9"/>
    <w:rsid w:val="005F48C6"/>
    <w:rsid w:val="005F5C7F"/>
    <w:rsid w:val="005F6487"/>
    <w:rsid w:val="00600235"/>
    <w:rsid w:val="0060302D"/>
    <w:rsid w:val="00604756"/>
    <w:rsid w:val="00604AFD"/>
    <w:rsid w:val="00605299"/>
    <w:rsid w:val="00606577"/>
    <w:rsid w:val="00606743"/>
    <w:rsid w:val="00607452"/>
    <w:rsid w:val="00610332"/>
    <w:rsid w:val="006112AF"/>
    <w:rsid w:val="00611F59"/>
    <w:rsid w:val="00612D0A"/>
    <w:rsid w:val="006133E9"/>
    <w:rsid w:val="00613DF0"/>
    <w:rsid w:val="00614A5E"/>
    <w:rsid w:val="00615549"/>
    <w:rsid w:val="0061691B"/>
    <w:rsid w:val="00616BF1"/>
    <w:rsid w:val="00617B7F"/>
    <w:rsid w:val="00620BFA"/>
    <w:rsid w:val="00620C19"/>
    <w:rsid w:val="00621964"/>
    <w:rsid w:val="00621A21"/>
    <w:rsid w:val="006244C7"/>
    <w:rsid w:val="00625FBB"/>
    <w:rsid w:val="006263DD"/>
    <w:rsid w:val="00627B15"/>
    <w:rsid w:val="00627F9D"/>
    <w:rsid w:val="006305DF"/>
    <w:rsid w:val="006320D4"/>
    <w:rsid w:val="00632B8A"/>
    <w:rsid w:val="00640355"/>
    <w:rsid w:val="00641430"/>
    <w:rsid w:val="00642484"/>
    <w:rsid w:val="00642849"/>
    <w:rsid w:val="00643DF0"/>
    <w:rsid w:val="00644B96"/>
    <w:rsid w:val="00645430"/>
    <w:rsid w:val="00645E89"/>
    <w:rsid w:val="00646AF3"/>
    <w:rsid w:val="0064769E"/>
    <w:rsid w:val="00647B03"/>
    <w:rsid w:val="006504CB"/>
    <w:rsid w:val="00650B5B"/>
    <w:rsid w:val="00653C91"/>
    <w:rsid w:val="0065443F"/>
    <w:rsid w:val="0065637B"/>
    <w:rsid w:val="0065696E"/>
    <w:rsid w:val="00656E92"/>
    <w:rsid w:val="0065756C"/>
    <w:rsid w:val="0066022A"/>
    <w:rsid w:val="00662C44"/>
    <w:rsid w:val="00663B92"/>
    <w:rsid w:val="00663E14"/>
    <w:rsid w:val="006640DF"/>
    <w:rsid w:val="00665A24"/>
    <w:rsid w:val="00665B2A"/>
    <w:rsid w:val="00665BF6"/>
    <w:rsid w:val="006663F7"/>
    <w:rsid w:val="006670D2"/>
    <w:rsid w:val="006674D1"/>
    <w:rsid w:val="00667E47"/>
    <w:rsid w:val="00670740"/>
    <w:rsid w:val="006714EB"/>
    <w:rsid w:val="00674D7D"/>
    <w:rsid w:val="006754FC"/>
    <w:rsid w:val="006756E9"/>
    <w:rsid w:val="00677451"/>
    <w:rsid w:val="0068042D"/>
    <w:rsid w:val="00680463"/>
    <w:rsid w:val="00680563"/>
    <w:rsid w:val="00682319"/>
    <w:rsid w:val="00682FFE"/>
    <w:rsid w:val="006840BE"/>
    <w:rsid w:val="0068673D"/>
    <w:rsid w:val="00687235"/>
    <w:rsid w:val="0068763C"/>
    <w:rsid w:val="00687B52"/>
    <w:rsid w:val="006904D2"/>
    <w:rsid w:val="00691431"/>
    <w:rsid w:val="00693B1E"/>
    <w:rsid w:val="006964F1"/>
    <w:rsid w:val="0069732A"/>
    <w:rsid w:val="006973A0"/>
    <w:rsid w:val="00697604"/>
    <w:rsid w:val="00697694"/>
    <w:rsid w:val="00697AD5"/>
    <w:rsid w:val="006A0FC5"/>
    <w:rsid w:val="006A1285"/>
    <w:rsid w:val="006A13B6"/>
    <w:rsid w:val="006A18AE"/>
    <w:rsid w:val="006A20A1"/>
    <w:rsid w:val="006A26EC"/>
    <w:rsid w:val="006A3F32"/>
    <w:rsid w:val="006A49FB"/>
    <w:rsid w:val="006A4A68"/>
    <w:rsid w:val="006A60E5"/>
    <w:rsid w:val="006A6821"/>
    <w:rsid w:val="006A7109"/>
    <w:rsid w:val="006A7603"/>
    <w:rsid w:val="006B044E"/>
    <w:rsid w:val="006B2747"/>
    <w:rsid w:val="006B2D49"/>
    <w:rsid w:val="006B368B"/>
    <w:rsid w:val="006B3FF3"/>
    <w:rsid w:val="006B40D2"/>
    <w:rsid w:val="006B4971"/>
    <w:rsid w:val="006B4BC3"/>
    <w:rsid w:val="006B528A"/>
    <w:rsid w:val="006B59B7"/>
    <w:rsid w:val="006B6564"/>
    <w:rsid w:val="006B6FB4"/>
    <w:rsid w:val="006B7959"/>
    <w:rsid w:val="006C0ACA"/>
    <w:rsid w:val="006C267A"/>
    <w:rsid w:val="006C29A1"/>
    <w:rsid w:val="006C357F"/>
    <w:rsid w:val="006C68A9"/>
    <w:rsid w:val="006C74F4"/>
    <w:rsid w:val="006C7ACD"/>
    <w:rsid w:val="006D0B13"/>
    <w:rsid w:val="006D0E7C"/>
    <w:rsid w:val="006D1BBA"/>
    <w:rsid w:val="006D22B2"/>
    <w:rsid w:val="006D3ED6"/>
    <w:rsid w:val="006D3FBE"/>
    <w:rsid w:val="006D4142"/>
    <w:rsid w:val="006D43DE"/>
    <w:rsid w:val="006D456A"/>
    <w:rsid w:val="006D463E"/>
    <w:rsid w:val="006D493E"/>
    <w:rsid w:val="006D4D78"/>
    <w:rsid w:val="006D529B"/>
    <w:rsid w:val="006D5CB8"/>
    <w:rsid w:val="006D68DA"/>
    <w:rsid w:val="006E32E0"/>
    <w:rsid w:val="006E5523"/>
    <w:rsid w:val="006E6D3C"/>
    <w:rsid w:val="006F0579"/>
    <w:rsid w:val="006F05FB"/>
    <w:rsid w:val="006F13AF"/>
    <w:rsid w:val="006F1CC4"/>
    <w:rsid w:val="006F247C"/>
    <w:rsid w:val="006F2B85"/>
    <w:rsid w:val="006F3726"/>
    <w:rsid w:val="006F4076"/>
    <w:rsid w:val="006F4A17"/>
    <w:rsid w:val="006F67B9"/>
    <w:rsid w:val="006F6D65"/>
    <w:rsid w:val="006F6F6C"/>
    <w:rsid w:val="006F753D"/>
    <w:rsid w:val="006F77E6"/>
    <w:rsid w:val="00700AA7"/>
    <w:rsid w:val="00703FDD"/>
    <w:rsid w:val="007054B9"/>
    <w:rsid w:val="00707DC4"/>
    <w:rsid w:val="007112C4"/>
    <w:rsid w:val="007117B4"/>
    <w:rsid w:val="00711ED9"/>
    <w:rsid w:val="0071282E"/>
    <w:rsid w:val="007141F9"/>
    <w:rsid w:val="00714730"/>
    <w:rsid w:val="00714794"/>
    <w:rsid w:val="007150F2"/>
    <w:rsid w:val="007152F0"/>
    <w:rsid w:val="00715F75"/>
    <w:rsid w:val="00717190"/>
    <w:rsid w:val="00721E86"/>
    <w:rsid w:val="007221EE"/>
    <w:rsid w:val="00722AC1"/>
    <w:rsid w:val="00722D66"/>
    <w:rsid w:val="00722FFA"/>
    <w:rsid w:val="007238FF"/>
    <w:rsid w:val="00725693"/>
    <w:rsid w:val="0072569B"/>
    <w:rsid w:val="00725C30"/>
    <w:rsid w:val="00725E20"/>
    <w:rsid w:val="0073078F"/>
    <w:rsid w:val="007314CF"/>
    <w:rsid w:val="007316E5"/>
    <w:rsid w:val="007317C5"/>
    <w:rsid w:val="00733C75"/>
    <w:rsid w:val="00735104"/>
    <w:rsid w:val="007356C8"/>
    <w:rsid w:val="007362E8"/>
    <w:rsid w:val="00736B0D"/>
    <w:rsid w:val="00737014"/>
    <w:rsid w:val="0074018B"/>
    <w:rsid w:val="00740A5D"/>
    <w:rsid w:val="007426CD"/>
    <w:rsid w:val="00742D08"/>
    <w:rsid w:val="00742D4B"/>
    <w:rsid w:val="00743CE6"/>
    <w:rsid w:val="007444B7"/>
    <w:rsid w:val="00744F0F"/>
    <w:rsid w:val="00746112"/>
    <w:rsid w:val="00746B53"/>
    <w:rsid w:val="007470FA"/>
    <w:rsid w:val="00747E7F"/>
    <w:rsid w:val="00750FDE"/>
    <w:rsid w:val="00752C04"/>
    <w:rsid w:val="0075312C"/>
    <w:rsid w:val="007537E2"/>
    <w:rsid w:val="00753ADB"/>
    <w:rsid w:val="00753B0D"/>
    <w:rsid w:val="00753F75"/>
    <w:rsid w:val="0075468E"/>
    <w:rsid w:val="00754F91"/>
    <w:rsid w:val="00755106"/>
    <w:rsid w:val="007553F0"/>
    <w:rsid w:val="007561D0"/>
    <w:rsid w:val="00756E22"/>
    <w:rsid w:val="0075778E"/>
    <w:rsid w:val="00757D58"/>
    <w:rsid w:val="00760103"/>
    <w:rsid w:val="007615D4"/>
    <w:rsid w:val="00762610"/>
    <w:rsid w:val="00762688"/>
    <w:rsid w:val="00762B56"/>
    <w:rsid w:val="00763DBB"/>
    <w:rsid w:val="0076404F"/>
    <w:rsid w:val="007654AB"/>
    <w:rsid w:val="00765E89"/>
    <w:rsid w:val="00767528"/>
    <w:rsid w:val="00770000"/>
    <w:rsid w:val="0077041D"/>
    <w:rsid w:val="00773DFE"/>
    <w:rsid w:val="00775109"/>
    <w:rsid w:val="00776B97"/>
    <w:rsid w:val="007809A2"/>
    <w:rsid w:val="00781144"/>
    <w:rsid w:val="00781F96"/>
    <w:rsid w:val="00783A18"/>
    <w:rsid w:val="00783D9C"/>
    <w:rsid w:val="00784333"/>
    <w:rsid w:val="00784BB8"/>
    <w:rsid w:val="007864FA"/>
    <w:rsid w:val="00787623"/>
    <w:rsid w:val="0078769E"/>
    <w:rsid w:val="007876DF"/>
    <w:rsid w:val="0079037C"/>
    <w:rsid w:val="00790999"/>
    <w:rsid w:val="00791429"/>
    <w:rsid w:val="00791D5B"/>
    <w:rsid w:val="00792088"/>
    <w:rsid w:val="007926DE"/>
    <w:rsid w:val="007934F3"/>
    <w:rsid w:val="00793809"/>
    <w:rsid w:val="00793920"/>
    <w:rsid w:val="00793A85"/>
    <w:rsid w:val="00794AE9"/>
    <w:rsid w:val="00794ECC"/>
    <w:rsid w:val="00796D63"/>
    <w:rsid w:val="007A008A"/>
    <w:rsid w:val="007A0903"/>
    <w:rsid w:val="007A2D81"/>
    <w:rsid w:val="007A2E72"/>
    <w:rsid w:val="007A39CC"/>
    <w:rsid w:val="007A4011"/>
    <w:rsid w:val="007A54B6"/>
    <w:rsid w:val="007A590F"/>
    <w:rsid w:val="007A605B"/>
    <w:rsid w:val="007A6696"/>
    <w:rsid w:val="007A66BF"/>
    <w:rsid w:val="007A76CF"/>
    <w:rsid w:val="007B11F8"/>
    <w:rsid w:val="007B173A"/>
    <w:rsid w:val="007B38E1"/>
    <w:rsid w:val="007B3CB1"/>
    <w:rsid w:val="007B3D18"/>
    <w:rsid w:val="007B5233"/>
    <w:rsid w:val="007B5803"/>
    <w:rsid w:val="007B5E0A"/>
    <w:rsid w:val="007B65D7"/>
    <w:rsid w:val="007C0125"/>
    <w:rsid w:val="007C0F72"/>
    <w:rsid w:val="007C2637"/>
    <w:rsid w:val="007C2E4B"/>
    <w:rsid w:val="007C3C66"/>
    <w:rsid w:val="007C522A"/>
    <w:rsid w:val="007C6AD8"/>
    <w:rsid w:val="007C6FAC"/>
    <w:rsid w:val="007D20F6"/>
    <w:rsid w:val="007D227B"/>
    <w:rsid w:val="007D3195"/>
    <w:rsid w:val="007D7272"/>
    <w:rsid w:val="007E03D3"/>
    <w:rsid w:val="007E0400"/>
    <w:rsid w:val="007E05D4"/>
    <w:rsid w:val="007E0991"/>
    <w:rsid w:val="007E0FFC"/>
    <w:rsid w:val="007E10D1"/>
    <w:rsid w:val="007E3481"/>
    <w:rsid w:val="007E3EB7"/>
    <w:rsid w:val="007E423C"/>
    <w:rsid w:val="007E4370"/>
    <w:rsid w:val="007E754F"/>
    <w:rsid w:val="007F2806"/>
    <w:rsid w:val="007F2820"/>
    <w:rsid w:val="007F3561"/>
    <w:rsid w:val="007F4789"/>
    <w:rsid w:val="007F6DC8"/>
    <w:rsid w:val="007F767C"/>
    <w:rsid w:val="00801B32"/>
    <w:rsid w:val="008029BC"/>
    <w:rsid w:val="00802C57"/>
    <w:rsid w:val="00804A6C"/>
    <w:rsid w:val="0080527B"/>
    <w:rsid w:val="00806E2E"/>
    <w:rsid w:val="00811910"/>
    <w:rsid w:val="00811BC9"/>
    <w:rsid w:val="008121CF"/>
    <w:rsid w:val="008123C2"/>
    <w:rsid w:val="008132DA"/>
    <w:rsid w:val="00813488"/>
    <w:rsid w:val="0081387E"/>
    <w:rsid w:val="0081747F"/>
    <w:rsid w:val="008207A4"/>
    <w:rsid w:val="00821FD9"/>
    <w:rsid w:val="00822C4A"/>
    <w:rsid w:val="008241A1"/>
    <w:rsid w:val="00825350"/>
    <w:rsid w:val="00825DCD"/>
    <w:rsid w:val="0082642F"/>
    <w:rsid w:val="00826FF0"/>
    <w:rsid w:val="008308C2"/>
    <w:rsid w:val="0083261C"/>
    <w:rsid w:val="0083355F"/>
    <w:rsid w:val="00833A73"/>
    <w:rsid w:val="00833CBD"/>
    <w:rsid w:val="008340EC"/>
    <w:rsid w:val="008348B5"/>
    <w:rsid w:val="00834B44"/>
    <w:rsid w:val="008364B6"/>
    <w:rsid w:val="0083749A"/>
    <w:rsid w:val="008422A9"/>
    <w:rsid w:val="00844290"/>
    <w:rsid w:val="00844830"/>
    <w:rsid w:val="00845BB9"/>
    <w:rsid w:val="00847214"/>
    <w:rsid w:val="008474CA"/>
    <w:rsid w:val="00847A17"/>
    <w:rsid w:val="008508B9"/>
    <w:rsid w:val="00851812"/>
    <w:rsid w:val="00851D8E"/>
    <w:rsid w:val="00851DE6"/>
    <w:rsid w:val="0085227F"/>
    <w:rsid w:val="0085277C"/>
    <w:rsid w:val="008534CA"/>
    <w:rsid w:val="0085364A"/>
    <w:rsid w:val="0085547A"/>
    <w:rsid w:val="00856A08"/>
    <w:rsid w:val="00856CA4"/>
    <w:rsid w:val="00860559"/>
    <w:rsid w:val="00860B5E"/>
    <w:rsid w:val="0086130B"/>
    <w:rsid w:val="00861D88"/>
    <w:rsid w:val="00861E8A"/>
    <w:rsid w:val="008635D4"/>
    <w:rsid w:val="00863B21"/>
    <w:rsid w:val="0086425C"/>
    <w:rsid w:val="00864A18"/>
    <w:rsid w:val="00865999"/>
    <w:rsid w:val="00865C08"/>
    <w:rsid w:val="0086651E"/>
    <w:rsid w:val="008702DB"/>
    <w:rsid w:val="00871E3C"/>
    <w:rsid w:val="00873FB5"/>
    <w:rsid w:val="008745A1"/>
    <w:rsid w:val="0087483D"/>
    <w:rsid w:val="00874D3F"/>
    <w:rsid w:val="00875441"/>
    <w:rsid w:val="00876999"/>
    <w:rsid w:val="00876F7F"/>
    <w:rsid w:val="00877D31"/>
    <w:rsid w:val="00877F27"/>
    <w:rsid w:val="0088044F"/>
    <w:rsid w:val="0088076B"/>
    <w:rsid w:val="00880C3D"/>
    <w:rsid w:val="00880DAD"/>
    <w:rsid w:val="00881FA2"/>
    <w:rsid w:val="008831EB"/>
    <w:rsid w:val="00883925"/>
    <w:rsid w:val="00885137"/>
    <w:rsid w:val="00885289"/>
    <w:rsid w:val="0088533A"/>
    <w:rsid w:val="008859BC"/>
    <w:rsid w:val="00886638"/>
    <w:rsid w:val="00887D77"/>
    <w:rsid w:val="008910F6"/>
    <w:rsid w:val="008913A0"/>
    <w:rsid w:val="0089245D"/>
    <w:rsid w:val="00892C55"/>
    <w:rsid w:val="00893EA4"/>
    <w:rsid w:val="00895023"/>
    <w:rsid w:val="00896E12"/>
    <w:rsid w:val="00897FBB"/>
    <w:rsid w:val="008A118D"/>
    <w:rsid w:val="008A1731"/>
    <w:rsid w:val="008A2989"/>
    <w:rsid w:val="008A2AA9"/>
    <w:rsid w:val="008A2B67"/>
    <w:rsid w:val="008A2FD7"/>
    <w:rsid w:val="008A335F"/>
    <w:rsid w:val="008A3D94"/>
    <w:rsid w:val="008A4201"/>
    <w:rsid w:val="008A4A37"/>
    <w:rsid w:val="008A4AE4"/>
    <w:rsid w:val="008A5261"/>
    <w:rsid w:val="008A670E"/>
    <w:rsid w:val="008A6A75"/>
    <w:rsid w:val="008A6C77"/>
    <w:rsid w:val="008A6DFD"/>
    <w:rsid w:val="008A783A"/>
    <w:rsid w:val="008A7A49"/>
    <w:rsid w:val="008B02A9"/>
    <w:rsid w:val="008B0D4F"/>
    <w:rsid w:val="008B1053"/>
    <w:rsid w:val="008B1918"/>
    <w:rsid w:val="008B1F58"/>
    <w:rsid w:val="008B261F"/>
    <w:rsid w:val="008B2E3E"/>
    <w:rsid w:val="008B34AB"/>
    <w:rsid w:val="008B3E27"/>
    <w:rsid w:val="008B4DE0"/>
    <w:rsid w:val="008B5841"/>
    <w:rsid w:val="008B5E39"/>
    <w:rsid w:val="008B7C0E"/>
    <w:rsid w:val="008C0438"/>
    <w:rsid w:val="008C1070"/>
    <w:rsid w:val="008C1EAA"/>
    <w:rsid w:val="008C2304"/>
    <w:rsid w:val="008C2398"/>
    <w:rsid w:val="008C4094"/>
    <w:rsid w:val="008C4576"/>
    <w:rsid w:val="008C6347"/>
    <w:rsid w:val="008C7C4B"/>
    <w:rsid w:val="008D0221"/>
    <w:rsid w:val="008D1030"/>
    <w:rsid w:val="008D191D"/>
    <w:rsid w:val="008D2154"/>
    <w:rsid w:val="008D3BBA"/>
    <w:rsid w:val="008D7397"/>
    <w:rsid w:val="008D77C5"/>
    <w:rsid w:val="008E00FB"/>
    <w:rsid w:val="008E27B9"/>
    <w:rsid w:val="008E2D92"/>
    <w:rsid w:val="008E3066"/>
    <w:rsid w:val="008E3BB7"/>
    <w:rsid w:val="008E3DD6"/>
    <w:rsid w:val="008E3EF4"/>
    <w:rsid w:val="008E5F64"/>
    <w:rsid w:val="008E661A"/>
    <w:rsid w:val="008E6ACF"/>
    <w:rsid w:val="008E6F79"/>
    <w:rsid w:val="008E7FFB"/>
    <w:rsid w:val="008F041D"/>
    <w:rsid w:val="008F0455"/>
    <w:rsid w:val="008F298E"/>
    <w:rsid w:val="008F43AA"/>
    <w:rsid w:val="008F75A5"/>
    <w:rsid w:val="009009D0"/>
    <w:rsid w:val="009011D4"/>
    <w:rsid w:val="00901D12"/>
    <w:rsid w:val="00902414"/>
    <w:rsid w:val="00904172"/>
    <w:rsid w:val="00904288"/>
    <w:rsid w:val="00904494"/>
    <w:rsid w:val="00904BBD"/>
    <w:rsid w:val="009054CB"/>
    <w:rsid w:val="00905BCD"/>
    <w:rsid w:val="00906191"/>
    <w:rsid w:val="0090637E"/>
    <w:rsid w:val="00906711"/>
    <w:rsid w:val="009071B9"/>
    <w:rsid w:val="00910473"/>
    <w:rsid w:val="009114DE"/>
    <w:rsid w:val="00912533"/>
    <w:rsid w:val="00914082"/>
    <w:rsid w:val="0091544E"/>
    <w:rsid w:val="00915861"/>
    <w:rsid w:val="00916EC9"/>
    <w:rsid w:val="009177E6"/>
    <w:rsid w:val="00920771"/>
    <w:rsid w:val="00920D0B"/>
    <w:rsid w:val="00922D53"/>
    <w:rsid w:val="00922EBD"/>
    <w:rsid w:val="00923962"/>
    <w:rsid w:val="00925851"/>
    <w:rsid w:val="0092620A"/>
    <w:rsid w:val="0092651D"/>
    <w:rsid w:val="009300B1"/>
    <w:rsid w:val="009322CF"/>
    <w:rsid w:val="00932B80"/>
    <w:rsid w:val="009365EA"/>
    <w:rsid w:val="0094119C"/>
    <w:rsid w:val="009431CE"/>
    <w:rsid w:val="00943B8E"/>
    <w:rsid w:val="00943EBE"/>
    <w:rsid w:val="009442BB"/>
    <w:rsid w:val="009453C1"/>
    <w:rsid w:val="009457E5"/>
    <w:rsid w:val="0094593F"/>
    <w:rsid w:val="00946F90"/>
    <w:rsid w:val="00947AE3"/>
    <w:rsid w:val="0095133D"/>
    <w:rsid w:val="00952D08"/>
    <w:rsid w:val="009532C2"/>
    <w:rsid w:val="0095397C"/>
    <w:rsid w:val="009544EF"/>
    <w:rsid w:val="00954772"/>
    <w:rsid w:val="00954C64"/>
    <w:rsid w:val="0095670F"/>
    <w:rsid w:val="00960C56"/>
    <w:rsid w:val="009618C8"/>
    <w:rsid w:val="00961FED"/>
    <w:rsid w:val="009656B2"/>
    <w:rsid w:val="00965DC0"/>
    <w:rsid w:val="00966B39"/>
    <w:rsid w:val="00967C1C"/>
    <w:rsid w:val="00967EF0"/>
    <w:rsid w:val="009706A9"/>
    <w:rsid w:val="00970B62"/>
    <w:rsid w:val="00971278"/>
    <w:rsid w:val="009729A8"/>
    <w:rsid w:val="009735E7"/>
    <w:rsid w:val="00973A8E"/>
    <w:rsid w:val="00974112"/>
    <w:rsid w:val="0097454B"/>
    <w:rsid w:val="009763BD"/>
    <w:rsid w:val="009774DC"/>
    <w:rsid w:val="009802F2"/>
    <w:rsid w:val="009826C7"/>
    <w:rsid w:val="00983D26"/>
    <w:rsid w:val="009849F4"/>
    <w:rsid w:val="00984DA0"/>
    <w:rsid w:val="0098595B"/>
    <w:rsid w:val="00986FA8"/>
    <w:rsid w:val="009908DF"/>
    <w:rsid w:val="00990E4D"/>
    <w:rsid w:val="00991613"/>
    <w:rsid w:val="009921F2"/>
    <w:rsid w:val="00992FA6"/>
    <w:rsid w:val="0099398E"/>
    <w:rsid w:val="0099631B"/>
    <w:rsid w:val="00996A52"/>
    <w:rsid w:val="00996E0A"/>
    <w:rsid w:val="00997015"/>
    <w:rsid w:val="00997C5F"/>
    <w:rsid w:val="009A0140"/>
    <w:rsid w:val="009A05E7"/>
    <w:rsid w:val="009A09A6"/>
    <w:rsid w:val="009A278D"/>
    <w:rsid w:val="009A302F"/>
    <w:rsid w:val="009A36E6"/>
    <w:rsid w:val="009A3DFF"/>
    <w:rsid w:val="009A422F"/>
    <w:rsid w:val="009A4E54"/>
    <w:rsid w:val="009A5447"/>
    <w:rsid w:val="009A594E"/>
    <w:rsid w:val="009A5A47"/>
    <w:rsid w:val="009A5EF7"/>
    <w:rsid w:val="009A7628"/>
    <w:rsid w:val="009A764C"/>
    <w:rsid w:val="009A7E59"/>
    <w:rsid w:val="009B0281"/>
    <w:rsid w:val="009B0CC6"/>
    <w:rsid w:val="009B120C"/>
    <w:rsid w:val="009B1448"/>
    <w:rsid w:val="009B185A"/>
    <w:rsid w:val="009B1957"/>
    <w:rsid w:val="009B3151"/>
    <w:rsid w:val="009B3CD1"/>
    <w:rsid w:val="009B57FA"/>
    <w:rsid w:val="009B5C77"/>
    <w:rsid w:val="009B7132"/>
    <w:rsid w:val="009C1A1A"/>
    <w:rsid w:val="009C220F"/>
    <w:rsid w:val="009C3223"/>
    <w:rsid w:val="009C364A"/>
    <w:rsid w:val="009C3C0C"/>
    <w:rsid w:val="009C405D"/>
    <w:rsid w:val="009C4C5F"/>
    <w:rsid w:val="009C529F"/>
    <w:rsid w:val="009C53F3"/>
    <w:rsid w:val="009C7725"/>
    <w:rsid w:val="009D0B51"/>
    <w:rsid w:val="009D368C"/>
    <w:rsid w:val="009D3E01"/>
    <w:rsid w:val="009D4125"/>
    <w:rsid w:val="009D5DCE"/>
    <w:rsid w:val="009D6E1A"/>
    <w:rsid w:val="009D75B3"/>
    <w:rsid w:val="009E13DC"/>
    <w:rsid w:val="009E1548"/>
    <w:rsid w:val="009E2C94"/>
    <w:rsid w:val="009E40DE"/>
    <w:rsid w:val="009E5418"/>
    <w:rsid w:val="009E67B2"/>
    <w:rsid w:val="009E7571"/>
    <w:rsid w:val="009F1A42"/>
    <w:rsid w:val="009F28F7"/>
    <w:rsid w:val="009F2C2A"/>
    <w:rsid w:val="009F2EDF"/>
    <w:rsid w:val="009F2FA9"/>
    <w:rsid w:val="009F30CF"/>
    <w:rsid w:val="009F34C7"/>
    <w:rsid w:val="009F39FF"/>
    <w:rsid w:val="009F3BAC"/>
    <w:rsid w:val="009F431D"/>
    <w:rsid w:val="009F5000"/>
    <w:rsid w:val="009F5C17"/>
    <w:rsid w:val="009F5E75"/>
    <w:rsid w:val="009F622D"/>
    <w:rsid w:val="009F6901"/>
    <w:rsid w:val="009F77D2"/>
    <w:rsid w:val="00A00454"/>
    <w:rsid w:val="00A02BC2"/>
    <w:rsid w:val="00A04018"/>
    <w:rsid w:val="00A0550C"/>
    <w:rsid w:val="00A05CA6"/>
    <w:rsid w:val="00A05E0C"/>
    <w:rsid w:val="00A065B7"/>
    <w:rsid w:val="00A079E0"/>
    <w:rsid w:val="00A115B8"/>
    <w:rsid w:val="00A126D7"/>
    <w:rsid w:val="00A12CA8"/>
    <w:rsid w:val="00A12D31"/>
    <w:rsid w:val="00A136DC"/>
    <w:rsid w:val="00A14366"/>
    <w:rsid w:val="00A149C0"/>
    <w:rsid w:val="00A14EA2"/>
    <w:rsid w:val="00A15198"/>
    <w:rsid w:val="00A15865"/>
    <w:rsid w:val="00A15CEA"/>
    <w:rsid w:val="00A16665"/>
    <w:rsid w:val="00A2381B"/>
    <w:rsid w:val="00A24709"/>
    <w:rsid w:val="00A24CF9"/>
    <w:rsid w:val="00A25A9D"/>
    <w:rsid w:val="00A25D92"/>
    <w:rsid w:val="00A272E8"/>
    <w:rsid w:val="00A30AC5"/>
    <w:rsid w:val="00A33AE9"/>
    <w:rsid w:val="00A34A2F"/>
    <w:rsid w:val="00A35BAB"/>
    <w:rsid w:val="00A3652B"/>
    <w:rsid w:val="00A37184"/>
    <w:rsid w:val="00A37B6C"/>
    <w:rsid w:val="00A404ED"/>
    <w:rsid w:val="00A417A4"/>
    <w:rsid w:val="00A422DD"/>
    <w:rsid w:val="00A42FC3"/>
    <w:rsid w:val="00A43AA1"/>
    <w:rsid w:val="00A440AB"/>
    <w:rsid w:val="00A45853"/>
    <w:rsid w:val="00A50539"/>
    <w:rsid w:val="00A525E4"/>
    <w:rsid w:val="00A533F1"/>
    <w:rsid w:val="00A53A17"/>
    <w:rsid w:val="00A544B6"/>
    <w:rsid w:val="00A545DA"/>
    <w:rsid w:val="00A556DB"/>
    <w:rsid w:val="00A57F38"/>
    <w:rsid w:val="00A60222"/>
    <w:rsid w:val="00A605FD"/>
    <w:rsid w:val="00A60CE7"/>
    <w:rsid w:val="00A616D6"/>
    <w:rsid w:val="00A63109"/>
    <w:rsid w:val="00A63873"/>
    <w:rsid w:val="00A64AA8"/>
    <w:rsid w:val="00A64C83"/>
    <w:rsid w:val="00A65647"/>
    <w:rsid w:val="00A66D9F"/>
    <w:rsid w:val="00A71A1C"/>
    <w:rsid w:val="00A72695"/>
    <w:rsid w:val="00A747CD"/>
    <w:rsid w:val="00A74FD4"/>
    <w:rsid w:val="00A753C8"/>
    <w:rsid w:val="00A76043"/>
    <w:rsid w:val="00A800E5"/>
    <w:rsid w:val="00A83218"/>
    <w:rsid w:val="00A83D56"/>
    <w:rsid w:val="00A83EB5"/>
    <w:rsid w:val="00A84302"/>
    <w:rsid w:val="00A84A31"/>
    <w:rsid w:val="00A85198"/>
    <w:rsid w:val="00A87F24"/>
    <w:rsid w:val="00A934D8"/>
    <w:rsid w:val="00A948D1"/>
    <w:rsid w:val="00A94F7C"/>
    <w:rsid w:val="00A9636F"/>
    <w:rsid w:val="00A96BD7"/>
    <w:rsid w:val="00A97D10"/>
    <w:rsid w:val="00AA00FD"/>
    <w:rsid w:val="00AA0F64"/>
    <w:rsid w:val="00AA18B6"/>
    <w:rsid w:val="00AA3308"/>
    <w:rsid w:val="00AA337E"/>
    <w:rsid w:val="00AA4236"/>
    <w:rsid w:val="00AA5FEA"/>
    <w:rsid w:val="00AA6982"/>
    <w:rsid w:val="00AA6D2C"/>
    <w:rsid w:val="00AA7363"/>
    <w:rsid w:val="00AB1403"/>
    <w:rsid w:val="00AB173C"/>
    <w:rsid w:val="00AB177C"/>
    <w:rsid w:val="00AB187C"/>
    <w:rsid w:val="00AB1E2A"/>
    <w:rsid w:val="00AB2C7C"/>
    <w:rsid w:val="00AB3A39"/>
    <w:rsid w:val="00AB4B8C"/>
    <w:rsid w:val="00AB5960"/>
    <w:rsid w:val="00AB685A"/>
    <w:rsid w:val="00AB7565"/>
    <w:rsid w:val="00AB788F"/>
    <w:rsid w:val="00AB7C0F"/>
    <w:rsid w:val="00AC420E"/>
    <w:rsid w:val="00AC4896"/>
    <w:rsid w:val="00AC4AD6"/>
    <w:rsid w:val="00AC7C65"/>
    <w:rsid w:val="00AD0496"/>
    <w:rsid w:val="00AD070A"/>
    <w:rsid w:val="00AD074D"/>
    <w:rsid w:val="00AD085C"/>
    <w:rsid w:val="00AD2556"/>
    <w:rsid w:val="00AD357F"/>
    <w:rsid w:val="00AD494D"/>
    <w:rsid w:val="00AD4A7D"/>
    <w:rsid w:val="00AD4E85"/>
    <w:rsid w:val="00AD4EA8"/>
    <w:rsid w:val="00AD50AE"/>
    <w:rsid w:val="00AD7459"/>
    <w:rsid w:val="00AD7658"/>
    <w:rsid w:val="00AE0630"/>
    <w:rsid w:val="00AE0A0D"/>
    <w:rsid w:val="00AE1C14"/>
    <w:rsid w:val="00AE1E1A"/>
    <w:rsid w:val="00AE220F"/>
    <w:rsid w:val="00AE4943"/>
    <w:rsid w:val="00AE4B47"/>
    <w:rsid w:val="00AE52E6"/>
    <w:rsid w:val="00AE54D8"/>
    <w:rsid w:val="00AE6004"/>
    <w:rsid w:val="00AE7296"/>
    <w:rsid w:val="00AF128A"/>
    <w:rsid w:val="00AF1B43"/>
    <w:rsid w:val="00AF1D7F"/>
    <w:rsid w:val="00AF2D45"/>
    <w:rsid w:val="00AF2D7D"/>
    <w:rsid w:val="00AF30AB"/>
    <w:rsid w:val="00AF39D5"/>
    <w:rsid w:val="00AF3DF2"/>
    <w:rsid w:val="00AF6AA1"/>
    <w:rsid w:val="00B0079A"/>
    <w:rsid w:val="00B02AE0"/>
    <w:rsid w:val="00B02B50"/>
    <w:rsid w:val="00B043AE"/>
    <w:rsid w:val="00B04771"/>
    <w:rsid w:val="00B05389"/>
    <w:rsid w:val="00B066B0"/>
    <w:rsid w:val="00B06C68"/>
    <w:rsid w:val="00B10D8B"/>
    <w:rsid w:val="00B11352"/>
    <w:rsid w:val="00B12C08"/>
    <w:rsid w:val="00B140A4"/>
    <w:rsid w:val="00B145EC"/>
    <w:rsid w:val="00B161A5"/>
    <w:rsid w:val="00B1635F"/>
    <w:rsid w:val="00B175FD"/>
    <w:rsid w:val="00B202C2"/>
    <w:rsid w:val="00B21CD2"/>
    <w:rsid w:val="00B2334E"/>
    <w:rsid w:val="00B234F8"/>
    <w:rsid w:val="00B23759"/>
    <w:rsid w:val="00B254C3"/>
    <w:rsid w:val="00B25CE1"/>
    <w:rsid w:val="00B27153"/>
    <w:rsid w:val="00B30CB9"/>
    <w:rsid w:val="00B319CD"/>
    <w:rsid w:val="00B324C5"/>
    <w:rsid w:val="00B32540"/>
    <w:rsid w:val="00B35166"/>
    <w:rsid w:val="00B35AAA"/>
    <w:rsid w:val="00B36B9D"/>
    <w:rsid w:val="00B37DA9"/>
    <w:rsid w:val="00B41DDA"/>
    <w:rsid w:val="00B423ED"/>
    <w:rsid w:val="00B424BE"/>
    <w:rsid w:val="00B43397"/>
    <w:rsid w:val="00B43716"/>
    <w:rsid w:val="00B44973"/>
    <w:rsid w:val="00B44FC5"/>
    <w:rsid w:val="00B45E76"/>
    <w:rsid w:val="00B46164"/>
    <w:rsid w:val="00B46F1A"/>
    <w:rsid w:val="00B470C6"/>
    <w:rsid w:val="00B50841"/>
    <w:rsid w:val="00B50B02"/>
    <w:rsid w:val="00B50DAD"/>
    <w:rsid w:val="00B511D2"/>
    <w:rsid w:val="00B5123A"/>
    <w:rsid w:val="00B514A9"/>
    <w:rsid w:val="00B52769"/>
    <w:rsid w:val="00B5379E"/>
    <w:rsid w:val="00B53CF2"/>
    <w:rsid w:val="00B54A1E"/>
    <w:rsid w:val="00B55205"/>
    <w:rsid w:val="00B562A2"/>
    <w:rsid w:val="00B565BD"/>
    <w:rsid w:val="00B56F90"/>
    <w:rsid w:val="00B56FE9"/>
    <w:rsid w:val="00B60256"/>
    <w:rsid w:val="00B61D1B"/>
    <w:rsid w:val="00B63699"/>
    <w:rsid w:val="00B641E3"/>
    <w:rsid w:val="00B64E6E"/>
    <w:rsid w:val="00B65111"/>
    <w:rsid w:val="00B6560F"/>
    <w:rsid w:val="00B65B11"/>
    <w:rsid w:val="00B65DD9"/>
    <w:rsid w:val="00B66067"/>
    <w:rsid w:val="00B667B2"/>
    <w:rsid w:val="00B6706C"/>
    <w:rsid w:val="00B675B8"/>
    <w:rsid w:val="00B725E5"/>
    <w:rsid w:val="00B72C65"/>
    <w:rsid w:val="00B77614"/>
    <w:rsid w:val="00B777DA"/>
    <w:rsid w:val="00B803CD"/>
    <w:rsid w:val="00B811B1"/>
    <w:rsid w:val="00B81AF8"/>
    <w:rsid w:val="00B823F0"/>
    <w:rsid w:val="00B82683"/>
    <w:rsid w:val="00B830A3"/>
    <w:rsid w:val="00B83126"/>
    <w:rsid w:val="00B83F9C"/>
    <w:rsid w:val="00B846B8"/>
    <w:rsid w:val="00B8483F"/>
    <w:rsid w:val="00B84AAD"/>
    <w:rsid w:val="00B85854"/>
    <w:rsid w:val="00B859DB"/>
    <w:rsid w:val="00B86BF0"/>
    <w:rsid w:val="00B8745A"/>
    <w:rsid w:val="00B920BA"/>
    <w:rsid w:val="00B92868"/>
    <w:rsid w:val="00B937F5"/>
    <w:rsid w:val="00B9484F"/>
    <w:rsid w:val="00B95381"/>
    <w:rsid w:val="00B959D1"/>
    <w:rsid w:val="00B9792E"/>
    <w:rsid w:val="00BA2B2F"/>
    <w:rsid w:val="00BA479A"/>
    <w:rsid w:val="00BA4806"/>
    <w:rsid w:val="00BA6B2D"/>
    <w:rsid w:val="00BB0969"/>
    <w:rsid w:val="00BB0A59"/>
    <w:rsid w:val="00BB3C05"/>
    <w:rsid w:val="00BB3E83"/>
    <w:rsid w:val="00BB3FA9"/>
    <w:rsid w:val="00BB52EE"/>
    <w:rsid w:val="00BB5858"/>
    <w:rsid w:val="00BB5D7E"/>
    <w:rsid w:val="00BB624A"/>
    <w:rsid w:val="00BB6489"/>
    <w:rsid w:val="00BB758C"/>
    <w:rsid w:val="00BC1331"/>
    <w:rsid w:val="00BC2D41"/>
    <w:rsid w:val="00BC31BD"/>
    <w:rsid w:val="00BC468A"/>
    <w:rsid w:val="00BC6092"/>
    <w:rsid w:val="00BC66F9"/>
    <w:rsid w:val="00BD0561"/>
    <w:rsid w:val="00BD1727"/>
    <w:rsid w:val="00BD19E3"/>
    <w:rsid w:val="00BD1FC7"/>
    <w:rsid w:val="00BD4BAD"/>
    <w:rsid w:val="00BD4EE0"/>
    <w:rsid w:val="00BD5E00"/>
    <w:rsid w:val="00BD768D"/>
    <w:rsid w:val="00BD7F9A"/>
    <w:rsid w:val="00BE04EA"/>
    <w:rsid w:val="00BE0B15"/>
    <w:rsid w:val="00BE293B"/>
    <w:rsid w:val="00BE3E4C"/>
    <w:rsid w:val="00BE5393"/>
    <w:rsid w:val="00BE57ED"/>
    <w:rsid w:val="00BE7AD9"/>
    <w:rsid w:val="00BF01BD"/>
    <w:rsid w:val="00BF0498"/>
    <w:rsid w:val="00BF04FF"/>
    <w:rsid w:val="00BF15AF"/>
    <w:rsid w:val="00BF1EB7"/>
    <w:rsid w:val="00BF2043"/>
    <w:rsid w:val="00BF2C5A"/>
    <w:rsid w:val="00BF3EAD"/>
    <w:rsid w:val="00BF5381"/>
    <w:rsid w:val="00BF6E5F"/>
    <w:rsid w:val="00BF740F"/>
    <w:rsid w:val="00BF760A"/>
    <w:rsid w:val="00BF7914"/>
    <w:rsid w:val="00C00A78"/>
    <w:rsid w:val="00C01103"/>
    <w:rsid w:val="00C027A1"/>
    <w:rsid w:val="00C033C1"/>
    <w:rsid w:val="00C0349A"/>
    <w:rsid w:val="00C03950"/>
    <w:rsid w:val="00C042A7"/>
    <w:rsid w:val="00C043B9"/>
    <w:rsid w:val="00C04CD9"/>
    <w:rsid w:val="00C04D26"/>
    <w:rsid w:val="00C05084"/>
    <w:rsid w:val="00C1128B"/>
    <w:rsid w:val="00C114EB"/>
    <w:rsid w:val="00C11B4F"/>
    <w:rsid w:val="00C13654"/>
    <w:rsid w:val="00C13895"/>
    <w:rsid w:val="00C13A3F"/>
    <w:rsid w:val="00C13B20"/>
    <w:rsid w:val="00C14740"/>
    <w:rsid w:val="00C14A68"/>
    <w:rsid w:val="00C14BC1"/>
    <w:rsid w:val="00C15484"/>
    <w:rsid w:val="00C1563B"/>
    <w:rsid w:val="00C159AF"/>
    <w:rsid w:val="00C1640B"/>
    <w:rsid w:val="00C16CDC"/>
    <w:rsid w:val="00C206A5"/>
    <w:rsid w:val="00C22E6D"/>
    <w:rsid w:val="00C24C66"/>
    <w:rsid w:val="00C255EA"/>
    <w:rsid w:val="00C27696"/>
    <w:rsid w:val="00C27A66"/>
    <w:rsid w:val="00C3033E"/>
    <w:rsid w:val="00C3119C"/>
    <w:rsid w:val="00C32A4E"/>
    <w:rsid w:val="00C32C4C"/>
    <w:rsid w:val="00C34AA9"/>
    <w:rsid w:val="00C3598F"/>
    <w:rsid w:val="00C36612"/>
    <w:rsid w:val="00C36ED5"/>
    <w:rsid w:val="00C3721E"/>
    <w:rsid w:val="00C3725F"/>
    <w:rsid w:val="00C377E9"/>
    <w:rsid w:val="00C37EB4"/>
    <w:rsid w:val="00C40F4E"/>
    <w:rsid w:val="00C41022"/>
    <w:rsid w:val="00C413FA"/>
    <w:rsid w:val="00C41A37"/>
    <w:rsid w:val="00C42A17"/>
    <w:rsid w:val="00C43158"/>
    <w:rsid w:val="00C44C32"/>
    <w:rsid w:val="00C44E3B"/>
    <w:rsid w:val="00C45EAB"/>
    <w:rsid w:val="00C46355"/>
    <w:rsid w:val="00C46E8C"/>
    <w:rsid w:val="00C4740D"/>
    <w:rsid w:val="00C511F8"/>
    <w:rsid w:val="00C52791"/>
    <w:rsid w:val="00C54796"/>
    <w:rsid w:val="00C54DD8"/>
    <w:rsid w:val="00C55A8C"/>
    <w:rsid w:val="00C5731E"/>
    <w:rsid w:val="00C613C8"/>
    <w:rsid w:val="00C629A7"/>
    <w:rsid w:val="00C63AE2"/>
    <w:rsid w:val="00C64A7D"/>
    <w:rsid w:val="00C66072"/>
    <w:rsid w:val="00C662C2"/>
    <w:rsid w:val="00C664A3"/>
    <w:rsid w:val="00C700EA"/>
    <w:rsid w:val="00C703B2"/>
    <w:rsid w:val="00C71452"/>
    <w:rsid w:val="00C71D31"/>
    <w:rsid w:val="00C75F4C"/>
    <w:rsid w:val="00C762F3"/>
    <w:rsid w:val="00C768AF"/>
    <w:rsid w:val="00C77385"/>
    <w:rsid w:val="00C80C08"/>
    <w:rsid w:val="00C81053"/>
    <w:rsid w:val="00C826D4"/>
    <w:rsid w:val="00C83539"/>
    <w:rsid w:val="00C84F82"/>
    <w:rsid w:val="00C855EA"/>
    <w:rsid w:val="00C85DC9"/>
    <w:rsid w:val="00C8712C"/>
    <w:rsid w:val="00C90451"/>
    <w:rsid w:val="00C917C4"/>
    <w:rsid w:val="00C91BC1"/>
    <w:rsid w:val="00C938FC"/>
    <w:rsid w:val="00C93BF9"/>
    <w:rsid w:val="00C93E29"/>
    <w:rsid w:val="00C946FE"/>
    <w:rsid w:val="00C96FD1"/>
    <w:rsid w:val="00C9748F"/>
    <w:rsid w:val="00CA1477"/>
    <w:rsid w:val="00CA1AEE"/>
    <w:rsid w:val="00CA2390"/>
    <w:rsid w:val="00CA554F"/>
    <w:rsid w:val="00CA5DF5"/>
    <w:rsid w:val="00CA5F3B"/>
    <w:rsid w:val="00CB0C1B"/>
    <w:rsid w:val="00CB144D"/>
    <w:rsid w:val="00CB2113"/>
    <w:rsid w:val="00CB2550"/>
    <w:rsid w:val="00CB2A72"/>
    <w:rsid w:val="00CB2D63"/>
    <w:rsid w:val="00CB354C"/>
    <w:rsid w:val="00CB4A4E"/>
    <w:rsid w:val="00CC04AA"/>
    <w:rsid w:val="00CC22CA"/>
    <w:rsid w:val="00CC40C6"/>
    <w:rsid w:val="00CC439B"/>
    <w:rsid w:val="00CC6874"/>
    <w:rsid w:val="00CC6FA0"/>
    <w:rsid w:val="00CC7252"/>
    <w:rsid w:val="00CD0265"/>
    <w:rsid w:val="00CD0F9F"/>
    <w:rsid w:val="00CD3B85"/>
    <w:rsid w:val="00CD4F2E"/>
    <w:rsid w:val="00CD67EA"/>
    <w:rsid w:val="00CD6FBC"/>
    <w:rsid w:val="00CE0296"/>
    <w:rsid w:val="00CE0D7E"/>
    <w:rsid w:val="00CE37CB"/>
    <w:rsid w:val="00CE3AF7"/>
    <w:rsid w:val="00CE4221"/>
    <w:rsid w:val="00CE61F4"/>
    <w:rsid w:val="00CF0309"/>
    <w:rsid w:val="00CF08BF"/>
    <w:rsid w:val="00CF3F71"/>
    <w:rsid w:val="00CF43F6"/>
    <w:rsid w:val="00CF5316"/>
    <w:rsid w:val="00CF5A24"/>
    <w:rsid w:val="00CF65B0"/>
    <w:rsid w:val="00CF6730"/>
    <w:rsid w:val="00CF7CD1"/>
    <w:rsid w:val="00D00056"/>
    <w:rsid w:val="00D008F5"/>
    <w:rsid w:val="00D0189E"/>
    <w:rsid w:val="00D01F5C"/>
    <w:rsid w:val="00D025DF"/>
    <w:rsid w:val="00D02C10"/>
    <w:rsid w:val="00D0368C"/>
    <w:rsid w:val="00D03881"/>
    <w:rsid w:val="00D04A27"/>
    <w:rsid w:val="00D04F78"/>
    <w:rsid w:val="00D05D99"/>
    <w:rsid w:val="00D06553"/>
    <w:rsid w:val="00D07B3D"/>
    <w:rsid w:val="00D108E4"/>
    <w:rsid w:val="00D10930"/>
    <w:rsid w:val="00D10B95"/>
    <w:rsid w:val="00D11D30"/>
    <w:rsid w:val="00D122DD"/>
    <w:rsid w:val="00D12BC4"/>
    <w:rsid w:val="00D15F4B"/>
    <w:rsid w:val="00D177FF"/>
    <w:rsid w:val="00D206EB"/>
    <w:rsid w:val="00D216E4"/>
    <w:rsid w:val="00D21AF7"/>
    <w:rsid w:val="00D225ED"/>
    <w:rsid w:val="00D22DA5"/>
    <w:rsid w:val="00D239DA"/>
    <w:rsid w:val="00D24F06"/>
    <w:rsid w:val="00D25972"/>
    <w:rsid w:val="00D26563"/>
    <w:rsid w:val="00D26762"/>
    <w:rsid w:val="00D26A44"/>
    <w:rsid w:val="00D307BD"/>
    <w:rsid w:val="00D3172E"/>
    <w:rsid w:val="00D31772"/>
    <w:rsid w:val="00D33845"/>
    <w:rsid w:val="00D34721"/>
    <w:rsid w:val="00D3642C"/>
    <w:rsid w:val="00D377F2"/>
    <w:rsid w:val="00D41888"/>
    <w:rsid w:val="00D41E05"/>
    <w:rsid w:val="00D42536"/>
    <w:rsid w:val="00D42874"/>
    <w:rsid w:val="00D4529D"/>
    <w:rsid w:val="00D45861"/>
    <w:rsid w:val="00D45BDF"/>
    <w:rsid w:val="00D46CB3"/>
    <w:rsid w:val="00D477CD"/>
    <w:rsid w:val="00D50A5F"/>
    <w:rsid w:val="00D51500"/>
    <w:rsid w:val="00D528F6"/>
    <w:rsid w:val="00D57910"/>
    <w:rsid w:val="00D60505"/>
    <w:rsid w:val="00D60C49"/>
    <w:rsid w:val="00D60C86"/>
    <w:rsid w:val="00D620FC"/>
    <w:rsid w:val="00D626C8"/>
    <w:rsid w:val="00D62BCF"/>
    <w:rsid w:val="00D63182"/>
    <w:rsid w:val="00D63188"/>
    <w:rsid w:val="00D6359C"/>
    <w:rsid w:val="00D636AD"/>
    <w:rsid w:val="00D63AF8"/>
    <w:rsid w:val="00D64243"/>
    <w:rsid w:val="00D672E7"/>
    <w:rsid w:val="00D67670"/>
    <w:rsid w:val="00D67FDA"/>
    <w:rsid w:val="00D70822"/>
    <w:rsid w:val="00D71132"/>
    <w:rsid w:val="00D711A2"/>
    <w:rsid w:val="00D713C8"/>
    <w:rsid w:val="00D71B75"/>
    <w:rsid w:val="00D71BEF"/>
    <w:rsid w:val="00D72511"/>
    <w:rsid w:val="00D72ABA"/>
    <w:rsid w:val="00D733C1"/>
    <w:rsid w:val="00D74256"/>
    <w:rsid w:val="00D7505A"/>
    <w:rsid w:val="00D80391"/>
    <w:rsid w:val="00D80EF3"/>
    <w:rsid w:val="00D81BD9"/>
    <w:rsid w:val="00D83562"/>
    <w:rsid w:val="00D84648"/>
    <w:rsid w:val="00D846E6"/>
    <w:rsid w:val="00D84CB4"/>
    <w:rsid w:val="00D8766D"/>
    <w:rsid w:val="00D87D3F"/>
    <w:rsid w:val="00D87E85"/>
    <w:rsid w:val="00D902CA"/>
    <w:rsid w:val="00D93822"/>
    <w:rsid w:val="00D957C8"/>
    <w:rsid w:val="00D960A1"/>
    <w:rsid w:val="00D96D38"/>
    <w:rsid w:val="00D9733D"/>
    <w:rsid w:val="00DA1921"/>
    <w:rsid w:val="00DA2CCE"/>
    <w:rsid w:val="00DA3551"/>
    <w:rsid w:val="00DA4D86"/>
    <w:rsid w:val="00DA6591"/>
    <w:rsid w:val="00DA7E40"/>
    <w:rsid w:val="00DB024A"/>
    <w:rsid w:val="00DB0BD0"/>
    <w:rsid w:val="00DB1366"/>
    <w:rsid w:val="00DB3F80"/>
    <w:rsid w:val="00DB410A"/>
    <w:rsid w:val="00DB453F"/>
    <w:rsid w:val="00DB4A3F"/>
    <w:rsid w:val="00DB6525"/>
    <w:rsid w:val="00DB67BC"/>
    <w:rsid w:val="00DC092B"/>
    <w:rsid w:val="00DC13CA"/>
    <w:rsid w:val="00DC150B"/>
    <w:rsid w:val="00DC3987"/>
    <w:rsid w:val="00DC3FD5"/>
    <w:rsid w:val="00DC49E2"/>
    <w:rsid w:val="00DC49FB"/>
    <w:rsid w:val="00DC57F9"/>
    <w:rsid w:val="00DC5861"/>
    <w:rsid w:val="00DC7F66"/>
    <w:rsid w:val="00DC7F8A"/>
    <w:rsid w:val="00DD1085"/>
    <w:rsid w:val="00DD248B"/>
    <w:rsid w:val="00DD2959"/>
    <w:rsid w:val="00DD565E"/>
    <w:rsid w:val="00DD6972"/>
    <w:rsid w:val="00DD7F63"/>
    <w:rsid w:val="00DE069E"/>
    <w:rsid w:val="00DE0B1A"/>
    <w:rsid w:val="00DE25C7"/>
    <w:rsid w:val="00DE2F1E"/>
    <w:rsid w:val="00DE315C"/>
    <w:rsid w:val="00DE36A6"/>
    <w:rsid w:val="00DE37FC"/>
    <w:rsid w:val="00DE4481"/>
    <w:rsid w:val="00DE4E02"/>
    <w:rsid w:val="00DE4FC9"/>
    <w:rsid w:val="00DE690C"/>
    <w:rsid w:val="00DE748D"/>
    <w:rsid w:val="00DE74A2"/>
    <w:rsid w:val="00DE7767"/>
    <w:rsid w:val="00DF0A55"/>
    <w:rsid w:val="00DF1296"/>
    <w:rsid w:val="00DF152C"/>
    <w:rsid w:val="00DF2CF8"/>
    <w:rsid w:val="00DF2DE1"/>
    <w:rsid w:val="00DF3012"/>
    <w:rsid w:val="00DF50AD"/>
    <w:rsid w:val="00DF5E3F"/>
    <w:rsid w:val="00DF66DC"/>
    <w:rsid w:val="00DF6735"/>
    <w:rsid w:val="00DF6763"/>
    <w:rsid w:val="00DF7621"/>
    <w:rsid w:val="00DF7622"/>
    <w:rsid w:val="00DF77D1"/>
    <w:rsid w:val="00DF7914"/>
    <w:rsid w:val="00DF7D7F"/>
    <w:rsid w:val="00E009CC"/>
    <w:rsid w:val="00E02B61"/>
    <w:rsid w:val="00E03070"/>
    <w:rsid w:val="00E04021"/>
    <w:rsid w:val="00E053CA"/>
    <w:rsid w:val="00E07E3F"/>
    <w:rsid w:val="00E10593"/>
    <w:rsid w:val="00E11059"/>
    <w:rsid w:val="00E12529"/>
    <w:rsid w:val="00E125CF"/>
    <w:rsid w:val="00E12C24"/>
    <w:rsid w:val="00E12FEB"/>
    <w:rsid w:val="00E14BCB"/>
    <w:rsid w:val="00E15863"/>
    <w:rsid w:val="00E16EF8"/>
    <w:rsid w:val="00E1747B"/>
    <w:rsid w:val="00E17E2C"/>
    <w:rsid w:val="00E207B8"/>
    <w:rsid w:val="00E2245D"/>
    <w:rsid w:val="00E235C7"/>
    <w:rsid w:val="00E2381D"/>
    <w:rsid w:val="00E24621"/>
    <w:rsid w:val="00E2463A"/>
    <w:rsid w:val="00E24F6B"/>
    <w:rsid w:val="00E25BE3"/>
    <w:rsid w:val="00E25EB3"/>
    <w:rsid w:val="00E2629E"/>
    <w:rsid w:val="00E27112"/>
    <w:rsid w:val="00E274FE"/>
    <w:rsid w:val="00E2760F"/>
    <w:rsid w:val="00E31708"/>
    <w:rsid w:val="00E319D1"/>
    <w:rsid w:val="00E31E41"/>
    <w:rsid w:val="00E32059"/>
    <w:rsid w:val="00E3221B"/>
    <w:rsid w:val="00E32EEE"/>
    <w:rsid w:val="00E3386A"/>
    <w:rsid w:val="00E34E1B"/>
    <w:rsid w:val="00E35CC9"/>
    <w:rsid w:val="00E407DF"/>
    <w:rsid w:val="00E40896"/>
    <w:rsid w:val="00E40D63"/>
    <w:rsid w:val="00E41239"/>
    <w:rsid w:val="00E41F58"/>
    <w:rsid w:val="00E437D3"/>
    <w:rsid w:val="00E459BA"/>
    <w:rsid w:val="00E45B8E"/>
    <w:rsid w:val="00E45ED3"/>
    <w:rsid w:val="00E47619"/>
    <w:rsid w:val="00E47BA2"/>
    <w:rsid w:val="00E47D1B"/>
    <w:rsid w:val="00E5010C"/>
    <w:rsid w:val="00E52BA3"/>
    <w:rsid w:val="00E538C5"/>
    <w:rsid w:val="00E54302"/>
    <w:rsid w:val="00E54E10"/>
    <w:rsid w:val="00E5553F"/>
    <w:rsid w:val="00E55BB8"/>
    <w:rsid w:val="00E56398"/>
    <w:rsid w:val="00E56DDA"/>
    <w:rsid w:val="00E56DEC"/>
    <w:rsid w:val="00E57CF1"/>
    <w:rsid w:val="00E6001B"/>
    <w:rsid w:val="00E60865"/>
    <w:rsid w:val="00E60ADB"/>
    <w:rsid w:val="00E613F7"/>
    <w:rsid w:val="00E61EBB"/>
    <w:rsid w:val="00E623AC"/>
    <w:rsid w:val="00E63C0A"/>
    <w:rsid w:val="00E64001"/>
    <w:rsid w:val="00E643D5"/>
    <w:rsid w:val="00E648C4"/>
    <w:rsid w:val="00E6527B"/>
    <w:rsid w:val="00E65CC3"/>
    <w:rsid w:val="00E66538"/>
    <w:rsid w:val="00E66A4D"/>
    <w:rsid w:val="00E70E35"/>
    <w:rsid w:val="00E7351A"/>
    <w:rsid w:val="00E7399C"/>
    <w:rsid w:val="00E74548"/>
    <w:rsid w:val="00E76A75"/>
    <w:rsid w:val="00E773E8"/>
    <w:rsid w:val="00E775AB"/>
    <w:rsid w:val="00E77967"/>
    <w:rsid w:val="00E77D2E"/>
    <w:rsid w:val="00E80783"/>
    <w:rsid w:val="00E82660"/>
    <w:rsid w:val="00E82F23"/>
    <w:rsid w:val="00E83C71"/>
    <w:rsid w:val="00E8404F"/>
    <w:rsid w:val="00E844C0"/>
    <w:rsid w:val="00E8518B"/>
    <w:rsid w:val="00E85438"/>
    <w:rsid w:val="00E9007C"/>
    <w:rsid w:val="00E92268"/>
    <w:rsid w:val="00E92DC8"/>
    <w:rsid w:val="00E93507"/>
    <w:rsid w:val="00E936B9"/>
    <w:rsid w:val="00E93953"/>
    <w:rsid w:val="00E94528"/>
    <w:rsid w:val="00E95506"/>
    <w:rsid w:val="00E96944"/>
    <w:rsid w:val="00E96B4B"/>
    <w:rsid w:val="00EA0363"/>
    <w:rsid w:val="00EA1C70"/>
    <w:rsid w:val="00EA34F4"/>
    <w:rsid w:val="00EA393C"/>
    <w:rsid w:val="00EA41AC"/>
    <w:rsid w:val="00EA459C"/>
    <w:rsid w:val="00EA4B53"/>
    <w:rsid w:val="00EA5774"/>
    <w:rsid w:val="00EA6E32"/>
    <w:rsid w:val="00EA7534"/>
    <w:rsid w:val="00EA7881"/>
    <w:rsid w:val="00EA7C16"/>
    <w:rsid w:val="00EB0333"/>
    <w:rsid w:val="00EB13FC"/>
    <w:rsid w:val="00EB198E"/>
    <w:rsid w:val="00EB20C0"/>
    <w:rsid w:val="00EB45EC"/>
    <w:rsid w:val="00EB47BF"/>
    <w:rsid w:val="00EB4A1D"/>
    <w:rsid w:val="00EB5C76"/>
    <w:rsid w:val="00EB771E"/>
    <w:rsid w:val="00EB7967"/>
    <w:rsid w:val="00EB7F5F"/>
    <w:rsid w:val="00EC0593"/>
    <w:rsid w:val="00EC0650"/>
    <w:rsid w:val="00EC09F7"/>
    <w:rsid w:val="00EC51AF"/>
    <w:rsid w:val="00EC6FBA"/>
    <w:rsid w:val="00EC7290"/>
    <w:rsid w:val="00EC7446"/>
    <w:rsid w:val="00ED03A6"/>
    <w:rsid w:val="00ED0ADF"/>
    <w:rsid w:val="00ED0BFD"/>
    <w:rsid w:val="00ED124F"/>
    <w:rsid w:val="00ED1A0F"/>
    <w:rsid w:val="00ED24D7"/>
    <w:rsid w:val="00ED278E"/>
    <w:rsid w:val="00ED2B58"/>
    <w:rsid w:val="00ED3813"/>
    <w:rsid w:val="00ED3EB5"/>
    <w:rsid w:val="00ED3FF6"/>
    <w:rsid w:val="00ED4154"/>
    <w:rsid w:val="00ED4712"/>
    <w:rsid w:val="00ED4F94"/>
    <w:rsid w:val="00ED699D"/>
    <w:rsid w:val="00ED6B74"/>
    <w:rsid w:val="00ED7262"/>
    <w:rsid w:val="00ED79AB"/>
    <w:rsid w:val="00EE05EC"/>
    <w:rsid w:val="00EE129D"/>
    <w:rsid w:val="00EE3316"/>
    <w:rsid w:val="00EE4C2A"/>
    <w:rsid w:val="00EE5556"/>
    <w:rsid w:val="00EE5636"/>
    <w:rsid w:val="00EE5AA6"/>
    <w:rsid w:val="00EE690E"/>
    <w:rsid w:val="00EF07DE"/>
    <w:rsid w:val="00EF0C86"/>
    <w:rsid w:val="00EF2E96"/>
    <w:rsid w:val="00EF4D70"/>
    <w:rsid w:val="00EF5025"/>
    <w:rsid w:val="00EF7E19"/>
    <w:rsid w:val="00F00714"/>
    <w:rsid w:val="00F01946"/>
    <w:rsid w:val="00F03AF5"/>
    <w:rsid w:val="00F04F16"/>
    <w:rsid w:val="00F06809"/>
    <w:rsid w:val="00F06EA0"/>
    <w:rsid w:val="00F11A7A"/>
    <w:rsid w:val="00F11D87"/>
    <w:rsid w:val="00F128C9"/>
    <w:rsid w:val="00F134BF"/>
    <w:rsid w:val="00F13F72"/>
    <w:rsid w:val="00F14666"/>
    <w:rsid w:val="00F147BB"/>
    <w:rsid w:val="00F15C89"/>
    <w:rsid w:val="00F15D6D"/>
    <w:rsid w:val="00F16DE4"/>
    <w:rsid w:val="00F17634"/>
    <w:rsid w:val="00F20897"/>
    <w:rsid w:val="00F214A8"/>
    <w:rsid w:val="00F216F5"/>
    <w:rsid w:val="00F225AF"/>
    <w:rsid w:val="00F22CD3"/>
    <w:rsid w:val="00F243F5"/>
    <w:rsid w:val="00F244F8"/>
    <w:rsid w:val="00F251AC"/>
    <w:rsid w:val="00F26340"/>
    <w:rsid w:val="00F2696E"/>
    <w:rsid w:val="00F26AF9"/>
    <w:rsid w:val="00F271C9"/>
    <w:rsid w:val="00F276B9"/>
    <w:rsid w:val="00F313CF"/>
    <w:rsid w:val="00F31783"/>
    <w:rsid w:val="00F31AA2"/>
    <w:rsid w:val="00F322AC"/>
    <w:rsid w:val="00F32328"/>
    <w:rsid w:val="00F33253"/>
    <w:rsid w:val="00F33DEC"/>
    <w:rsid w:val="00F35215"/>
    <w:rsid w:val="00F35B9B"/>
    <w:rsid w:val="00F35CBB"/>
    <w:rsid w:val="00F361F8"/>
    <w:rsid w:val="00F366CC"/>
    <w:rsid w:val="00F36CC0"/>
    <w:rsid w:val="00F375EB"/>
    <w:rsid w:val="00F37E1C"/>
    <w:rsid w:val="00F4062E"/>
    <w:rsid w:val="00F40DBD"/>
    <w:rsid w:val="00F40E71"/>
    <w:rsid w:val="00F41090"/>
    <w:rsid w:val="00F4182E"/>
    <w:rsid w:val="00F41862"/>
    <w:rsid w:val="00F42A11"/>
    <w:rsid w:val="00F4428E"/>
    <w:rsid w:val="00F5014A"/>
    <w:rsid w:val="00F5046A"/>
    <w:rsid w:val="00F50EF4"/>
    <w:rsid w:val="00F5155B"/>
    <w:rsid w:val="00F524D9"/>
    <w:rsid w:val="00F527C1"/>
    <w:rsid w:val="00F52D80"/>
    <w:rsid w:val="00F53BE6"/>
    <w:rsid w:val="00F542EF"/>
    <w:rsid w:val="00F545B0"/>
    <w:rsid w:val="00F54831"/>
    <w:rsid w:val="00F54FFA"/>
    <w:rsid w:val="00F55215"/>
    <w:rsid w:val="00F55BE5"/>
    <w:rsid w:val="00F55D12"/>
    <w:rsid w:val="00F566F8"/>
    <w:rsid w:val="00F5729E"/>
    <w:rsid w:val="00F57532"/>
    <w:rsid w:val="00F57F42"/>
    <w:rsid w:val="00F601FD"/>
    <w:rsid w:val="00F61A9D"/>
    <w:rsid w:val="00F61B78"/>
    <w:rsid w:val="00F627D1"/>
    <w:rsid w:val="00F62912"/>
    <w:rsid w:val="00F62F8A"/>
    <w:rsid w:val="00F63508"/>
    <w:rsid w:val="00F6698D"/>
    <w:rsid w:val="00F71C18"/>
    <w:rsid w:val="00F7216E"/>
    <w:rsid w:val="00F73E77"/>
    <w:rsid w:val="00F741A0"/>
    <w:rsid w:val="00F744F0"/>
    <w:rsid w:val="00F74F53"/>
    <w:rsid w:val="00F75E42"/>
    <w:rsid w:val="00F77A38"/>
    <w:rsid w:val="00F80C98"/>
    <w:rsid w:val="00F81055"/>
    <w:rsid w:val="00F8129F"/>
    <w:rsid w:val="00F839E7"/>
    <w:rsid w:val="00F84D09"/>
    <w:rsid w:val="00F866E3"/>
    <w:rsid w:val="00F86977"/>
    <w:rsid w:val="00F87312"/>
    <w:rsid w:val="00F879AC"/>
    <w:rsid w:val="00F91A26"/>
    <w:rsid w:val="00F936E8"/>
    <w:rsid w:val="00F94A3D"/>
    <w:rsid w:val="00F94C8A"/>
    <w:rsid w:val="00F966B2"/>
    <w:rsid w:val="00F96DCB"/>
    <w:rsid w:val="00F9794C"/>
    <w:rsid w:val="00FA05F7"/>
    <w:rsid w:val="00FA0C18"/>
    <w:rsid w:val="00FA0EA6"/>
    <w:rsid w:val="00FA1BF4"/>
    <w:rsid w:val="00FA1E6E"/>
    <w:rsid w:val="00FA20D4"/>
    <w:rsid w:val="00FA25B6"/>
    <w:rsid w:val="00FA3D40"/>
    <w:rsid w:val="00FA5B5C"/>
    <w:rsid w:val="00FA5EDC"/>
    <w:rsid w:val="00FB0795"/>
    <w:rsid w:val="00FB0F14"/>
    <w:rsid w:val="00FB52B0"/>
    <w:rsid w:val="00FB5F8C"/>
    <w:rsid w:val="00FB5FAF"/>
    <w:rsid w:val="00FB733A"/>
    <w:rsid w:val="00FB74F9"/>
    <w:rsid w:val="00FB75F5"/>
    <w:rsid w:val="00FC0E0E"/>
    <w:rsid w:val="00FC1814"/>
    <w:rsid w:val="00FC23B5"/>
    <w:rsid w:val="00FC2853"/>
    <w:rsid w:val="00FC30CE"/>
    <w:rsid w:val="00FC4436"/>
    <w:rsid w:val="00FC4AB9"/>
    <w:rsid w:val="00FC4E79"/>
    <w:rsid w:val="00FC523A"/>
    <w:rsid w:val="00FC5287"/>
    <w:rsid w:val="00FC5D98"/>
    <w:rsid w:val="00FD1FB9"/>
    <w:rsid w:val="00FD2649"/>
    <w:rsid w:val="00FD5497"/>
    <w:rsid w:val="00FD5A28"/>
    <w:rsid w:val="00FD5C77"/>
    <w:rsid w:val="00FD64C4"/>
    <w:rsid w:val="00FE0067"/>
    <w:rsid w:val="00FE0310"/>
    <w:rsid w:val="00FE06D7"/>
    <w:rsid w:val="00FE0A33"/>
    <w:rsid w:val="00FE1145"/>
    <w:rsid w:val="00FE15E2"/>
    <w:rsid w:val="00FE1601"/>
    <w:rsid w:val="00FE31E4"/>
    <w:rsid w:val="00FE37C8"/>
    <w:rsid w:val="00FE3863"/>
    <w:rsid w:val="00FE4DAB"/>
    <w:rsid w:val="00FE5D86"/>
    <w:rsid w:val="00FE614D"/>
    <w:rsid w:val="00FE6B2C"/>
    <w:rsid w:val="00FF0AF7"/>
    <w:rsid w:val="00FF234F"/>
    <w:rsid w:val="00FF26FB"/>
    <w:rsid w:val="00FF456A"/>
    <w:rsid w:val="00FF4DD0"/>
    <w:rsid w:val="00FF4FA9"/>
    <w:rsid w:val="00FF6002"/>
    <w:rsid w:val="00FF6BCD"/>
    <w:rsid w:val="00FF7A21"/>
    <w:rsid w:val="00FF7B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EF61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iPriority="99"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qFormat="1"/>
    <w:lsdException w:name="Body Text 3" w:semiHidden="1" w:unhideWhenUsed="1" w:qFormat="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E10D1"/>
    <w:rPr>
      <w:sz w:val="22"/>
      <w:szCs w:val="24"/>
    </w:rPr>
  </w:style>
  <w:style w:type="paragraph" w:styleId="Heading1">
    <w:name w:val="heading 1"/>
    <w:next w:val="BodyText"/>
    <w:autoRedefine/>
    <w:qFormat/>
    <w:rsid w:val="00877D31"/>
    <w:pPr>
      <w:keepNext/>
      <w:numPr>
        <w:numId w:val="15"/>
      </w:numPr>
      <w:tabs>
        <w:tab w:val="left" w:pos="720"/>
      </w:tabs>
      <w:autoSpaceDE w:val="0"/>
      <w:autoSpaceDN w:val="0"/>
      <w:adjustRightInd w:val="0"/>
      <w:spacing w:before="120" w:after="120"/>
      <w:ind w:left="720" w:hanging="720"/>
      <w:outlineLvl w:val="0"/>
    </w:pPr>
    <w:rPr>
      <w:rFonts w:ascii="Arial" w:hAnsi="Arial" w:cs="Arial"/>
      <w:b/>
      <w:bCs/>
      <w:kern w:val="32"/>
      <w:sz w:val="36"/>
      <w:szCs w:val="32"/>
    </w:rPr>
  </w:style>
  <w:style w:type="paragraph" w:styleId="Heading2">
    <w:name w:val="heading 2"/>
    <w:basedOn w:val="Heading1"/>
    <w:next w:val="BodyText"/>
    <w:link w:val="Heading2Char"/>
    <w:autoRedefine/>
    <w:qFormat/>
    <w:rsid w:val="00FE6B2C"/>
    <w:pPr>
      <w:keepNext w:val="0"/>
      <w:numPr>
        <w:ilvl w:val="1"/>
      </w:numPr>
      <w:tabs>
        <w:tab w:val="clear" w:pos="720"/>
        <w:tab w:val="left" w:pos="900"/>
      </w:tabs>
      <w:autoSpaceDE/>
      <w:autoSpaceDN/>
      <w:adjustRightInd/>
      <w:spacing w:after="60"/>
      <w:ind w:left="907" w:hanging="907"/>
      <w:outlineLvl w:val="1"/>
    </w:pPr>
    <w:rPr>
      <w:iCs/>
      <w:sz w:val="32"/>
      <w:szCs w:val="28"/>
    </w:rPr>
  </w:style>
  <w:style w:type="paragraph" w:styleId="Heading3">
    <w:name w:val="heading 3"/>
    <w:basedOn w:val="Heading2"/>
    <w:next w:val="BodyText"/>
    <w:link w:val="Heading3Char"/>
    <w:autoRedefine/>
    <w:qFormat/>
    <w:rsid w:val="008B02A9"/>
    <w:pPr>
      <w:numPr>
        <w:ilvl w:val="2"/>
      </w:numPr>
      <w:tabs>
        <w:tab w:val="clear" w:pos="900"/>
        <w:tab w:val="num" w:pos="1440"/>
      </w:tabs>
      <w:spacing w:after="120"/>
      <w:ind w:left="540" w:right="-720"/>
      <w:outlineLvl w:val="2"/>
    </w:pPr>
    <w:rPr>
      <w:bCs w:val="0"/>
      <w:iCs w:val="0"/>
      <w:sz w:val="28"/>
      <w:szCs w:val="26"/>
    </w:rPr>
  </w:style>
  <w:style w:type="paragraph" w:styleId="Heading4">
    <w:name w:val="heading 4"/>
    <w:basedOn w:val="Heading3"/>
    <w:next w:val="BodyText"/>
    <w:link w:val="Heading4Char"/>
    <w:autoRedefine/>
    <w:qFormat/>
    <w:rsid w:val="007F6DC8"/>
    <w:pPr>
      <w:numPr>
        <w:ilvl w:val="3"/>
        <w:numId w:val="14"/>
      </w:numPr>
      <w:ind w:left="630"/>
      <w:outlineLvl w:val="3"/>
    </w:pPr>
    <w:rPr>
      <w:sz w:val="24"/>
      <w:szCs w:val="28"/>
    </w:rPr>
  </w:style>
  <w:style w:type="paragraph" w:styleId="Heading5">
    <w:name w:val="heading 5"/>
    <w:basedOn w:val="Heading4"/>
    <w:next w:val="BodyText"/>
    <w:autoRedefine/>
    <w:qFormat/>
    <w:rsid w:val="00391862"/>
    <w:pPr>
      <w:numPr>
        <w:ilvl w:val="4"/>
        <w:numId w:val="16"/>
      </w:numPr>
      <w:ind w:left="1530"/>
      <w:jc w:val="both"/>
      <w:outlineLvl w:val="4"/>
    </w:pPr>
    <w:rPr>
      <w:bCs/>
      <w:iCs/>
      <w:szCs w:val="26"/>
    </w:rPr>
  </w:style>
  <w:style w:type="paragraph" w:styleId="Heading6">
    <w:name w:val="heading 6"/>
    <w:basedOn w:val="Heading5"/>
    <w:next w:val="BodyText"/>
    <w:qFormat/>
    <w:rsid w:val="00E775AB"/>
    <w:pPr>
      <w:numPr>
        <w:ilvl w:val="5"/>
      </w:numPr>
      <w:ind w:left="1800" w:hanging="1800"/>
      <w:outlineLvl w:val="5"/>
    </w:pPr>
    <w:rPr>
      <w:bCs w:val="0"/>
      <w:sz w:val="22"/>
      <w:szCs w:val="22"/>
    </w:rPr>
  </w:style>
  <w:style w:type="paragraph" w:styleId="Heading7">
    <w:name w:val="heading 7"/>
    <w:basedOn w:val="Heading6"/>
    <w:next w:val="BodyText"/>
    <w:autoRedefine/>
    <w:qFormat/>
    <w:rsid w:val="009E2C94"/>
    <w:pPr>
      <w:numPr>
        <w:ilvl w:val="6"/>
        <w:numId w:val="14"/>
      </w:numPr>
      <w:ind w:left="3240" w:hanging="3240"/>
      <w:outlineLvl w:val="6"/>
    </w:pPr>
    <w:rPr>
      <w:bCs/>
      <w:iCs w:val="0"/>
      <w:sz w:val="24"/>
      <w:szCs w:val="24"/>
    </w:rPr>
  </w:style>
  <w:style w:type="paragraph" w:styleId="Heading8">
    <w:name w:val="heading 8"/>
    <w:basedOn w:val="Heading7"/>
    <w:next w:val="BodyText"/>
    <w:autoRedefine/>
    <w:qFormat/>
    <w:rsid w:val="000C57EB"/>
    <w:pPr>
      <w:numPr>
        <w:ilvl w:val="7"/>
      </w:numPr>
      <w:ind w:hanging="3744"/>
      <w:outlineLvl w:val="7"/>
    </w:pPr>
    <w:rPr>
      <w:iCs/>
    </w:rPr>
  </w:style>
  <w:style w:type="paragraph" w:styleId="Heading9">
    <w:name w:val="heading 9"/>
    <w:basedOn w:val="Heading8"/>
    <w:next w:val="BodyText"/>
    <w:qFormat/>
    <w:rsid w:val="00E775AB"/>
    <w:pPr>
      <w:numPr>
        <w:ilvl w:val="8"/>
      </w:numPr>
      <w:ind w:hanging="4320"/>
      <w:outlineLvl w:val="8"/>
    </w:pPr>
    <w:rPr>
      <w:i/>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E775AB"/>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E775AB"/>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uiPriority w:val="99"/>
    <w:semiHidden/>
    <w:rsid w:val="00E775AB"/>
    <w:rPr>
      <w:color w:val="606420"/>
      <w:u w:val="single"/>
    </w:rPr>
  </w:style>
  <w:style w:type="paragraph" w:styleId="Header">
    <w:name w:val="header"/>
    <w:link w:val="HeaderChar"/>
    <w:uiPriority w:val="99"/>
    <w:rsid w:val="00E775AB"/>
    <w:pPr>
      <w:tabs>
        <w:tab w:val="center" w:pos="4680"/>
        <w:tab w:val="right" w:pos="9360"/>
      </w:tabs>
    </w:pPr>
  </w:style>
  <w:style w:type="character" w:styleId="Hyperlink">
    <w:name w:val="Hyperlink"/>
    <w:uiPriority w:val="99"/>
    <w:rsid w:val="00E775AB"/>
    <w:rPr>
      <w:color w:val="0000FF"/>
      <w:u w:val="single"/>
    </w:rPr>
  </w:style>
  <w:style w:type="character" w:styleId="LineNumber">
    <w:name w:val="line number"/>
    <w:basedOn w:val="DefaultParagraphFont"/>
    <w:semiHidden/>
    <w:rsid w:val="00E775AB"/>
  </w:style>
  <w:style w:type="paragraph" w:styleId="Subtitle">
    <w:name w:val="Subtitle"/>
    <w:basedOn w:val="Normal"/>
    <w:qFormat/>
    <w:rsid w:val="00E775AB"/>
    <w:pPr>
      <w:spacing w:after="60"/>
      <w:jc w:val="center"/>
      <w:outlineLvl w:val="1"/>
    </w:pPr>
    <w:rPr>
      <w:rFonts w:ascii="Arial" w:hAnsi="Arial" w:cs="Arial"/>
      <w:sz w:val="24"/>
    </w:rPr>
  </w:style>
  <w:style w:type="paragraph" w:styleId="Title">
    <w:name w:val="Title"/>
    <w:link w:val="TitleChar"/>
    <w:qFormat/>
    <w:rsid w:val="00E775AB"/>
    <w:pPr>
      <w:autoSpaceDE w:val="0"/>
      <w:autoSpaceDN w:val="0"/>
      <w:adjustRightInd w:val="0"/>
      <w:spacing w:after="360"/>
      <w:jc w:val="center"/>
    </w:pPr>
    <w:rPr>
      <w:rFonts w:ascii="Arial" w:hAnsi="Arial" w:cs="Arial"/>
      <w:b/>
      <w:bCs/>
      <w:sz w:val="36"/>
      <w:szCs w:val="32"/>
    </w:rPr>
  </w:style>
  <w:style w:type="paragraph" w:customStyle="1" w:styleId="Title2">
    <w:name w:val="Title 2"/>
    <w:rsid w:val="00E775AB"/>
    <w:pPr>
      <w:spacing w:before="120" w:after="120"/>
      <w:jc w:val="center"/>
    </w:pPr>
    <w:rPr>
      <w:rFonts w:ascii="Arial" w:hAnsi="Arial" w:cs="Arial"/>
      <w:b/>
      <w:bCs/>
      <w:sz w:val="28"/>
      <w:szCs w:val="32"/>
    </w:rPr>
  </w:style>
  <w:style w:type="paragraph" w:customStyle="1" w:styleId="TableHeading">
    <w:name w:val="Table Heading"/>
    <w:aliases w:val="table title"/>
    <w:rsid w:val="00E775AB"/>
    <w:pPr>
      <w:spacing w:before="60" w:after="60"/>
    </w:pPr>
    <w:rPr>
      <w:rFonts w:ascii="Arial" w:hAnsi="Arial" w:cs="Arial"/>
      <w:b/>
      <w:sz w:val="22"/>
      <w:szCs w:val="22"/>
    </w:rPr>
  </w:style>
  <w:style w:type="paragraph" w:customStyle="1" w:styleId="TableText">
    <w:name w:val="Table Text"/>
    <w:link w:val="TableTextChar"/>
    <w:rsid w:val="00E775AB"/>
    <w:pPr>
      <w:spacing w:before="60" w:after="60"/>
    </w:pPr>
    <w:rPr>
      <w:rFonts w:ascii="Arial" w:hAnsi="Arial" w:cs="Arial"/>
      <w:sz w:val="22"/>
    </w:rPr>
  </w:style>
  <w:style w:type="paragraph" w:customStyle="1" w:styleId="DividerPage">
    <w:name w:val="Divider Page"/>
    <w:next w:val="Normal"/>
    <w:rsid w:val="00E775AB"/>
    <w:pPr>
      <w:keepNext/>
      <w:keepLines/>
      <w:pageBreakBefore/>
    </w:pPr>
    <w:rPr>
      <w:rFonts w:ascii="Arial" w:hAnsi="Arial"/>
      <w:b/>
      <w:sz w:val="48"/>
    </w:rPr>
  </w:style>
  <w:style w:type="paragraph" w:customStyle="1" w:styleId="BodyTextBullet1">
    <w:name w:val="Body Text Bullet 1"/>
    <w:link w:val="BodyTextBullet1Char"/>
    <w:rsid w:val="00E775AB"/>
    <w:pPr>
      <w:numPr>
        <w:numId w:val="4"/>
      </w:numPr>
      <w:spacing w:before="60" w:after="60"/>
    </w:pPr>
    <w:rPr>
      <w:sz w:val="24"/>
    </w:rPr>
  </w:style>
  <w:style w:type="paragraph" w:styleId="TOC1">
    <w:name w:val="toc 1"/>
    <w:basedOn w:val="Normal"/>
    <w:next w:val="Normal"/>
    <w:autoRedefine/>
    <w:uiPriority w:val="39"/>
    <w:rsid w:val="001F23A4"/>
    <w:pPr>
      <w:tabs>
        <w:tab w:val="left" w:pos="540"/>
        <w:tab w:val="right" w:leader="dot" w:pos="9350"/>
      </w:tabs>
      <w:spacing w:before="60"/>
      <w:jc w:val="center"/>
    </w:pPr>
    <w:rPr>
      <w:rFonts w:ascii="Arial" w:hAnsi="Arial"/>
      <w:b/>
      <w:sz w:val="28"/>
      <w:szCs w:val="20"/>
    </w:rPr>
  </w:style>
  <w:style w:type="paragraph" w:styleId="TOC2">
    <w:name w:val="toc 2"/>
    <w:basedOn w:val="Normal"/>
    <w:next w:val="Normal"/>
    <w:autoRedefine/>
    <w:uiPriority w:val="39"/>
    <w:rsid w:val="00E775AB"/>
    <w:pPr>
      <w:tabs>
        <w:tab w:val="left" w:pos="900"/>
        <w:tab w:val="right" w:leader="dot" w:pos="9350"/>
      </w:tabs>
      <w:spacing w:before="60"/>
      <w:ind w:left="360"/>
    </w:pPr>
    <w:rPr>
      <w:rFonts w:ascii="Arial" w:hAnsi="Arial"/>
      <w:b/>
      <w:sz w:val="24"/>
    </w:rPr>
  </w:style>
  <w:style w:type="paragraph" w:styleId="TOC3">
    <w:name w:val="toc 3"/>
    <w:basedOn w:val="Normal"/>
    <w:next w:val="Normal"/>
    <w:autoRedefine/>
    <w:uiPriority w:val="39"/>
    <w:rsid w:val="00E775AB"/>
    <w:pPr>
      <w:tabs>
        <w:tab w:val="left" w:pos="1440"/>
        <w:tab w:val="right" w:leader="dot" w:pos="9350"/>
      </w:tabs>
      <w:spacing w:before="60"/>
      <w:ind w:left="540"/>
    </w:pPr>
    <w:rPr>
      <w:rFonts w:ascii="Arial" w:hAnsi="Arial"/>
      <w:b/>
      <w:sz w:val="24"/>
    </w:rPr>
  </w:style>
  <w:style w:type="paragraph" w:customStyle="1" w:styleId="BodyTextBullet2">
    <w:name w:val="Body Text Bullet 2"/>
    <w:rsid w:val="00E775AB"/>
    <w:pPr>
      <w:numPr>
        <w:numId w:val="5"/>
      </w:numPr>
      <w:spacing w:before="60" w:after="60"/>
    </w:pPr>
    <w:rPr>
      <w:sz w:val="22"/>
    </w:rPr>
  </w:style>
  <w:style w:type="paragraph" w:customStyle="1" w:styleId="BodyTextNumbered1">
    <w:name w:val="Body Text Numbered 1"/>
    <w:rsid w:val="00E775AB"/>
    <w:pPr>
      <w:numPr>
        <w:numId w:val="13"/>
      </w:numPr>
      <w:spacing w:before="60" w:after="60"/>
    </w:pPr>
    <w:rPr>
      <w:sz w:val="24"/>
    </w:rPr>
  </w:style>
  <w:style w:type="paragraph" w:customStyle="1" w:styleId="BodyTextNumbered2">
    <w:name w:val="Body Text Numbered 2"/>
    <w:rsid w:val="00E775AB"/>
    <w:pPr>
      <w:numPr>
        <w:numId w:val="1"/>
      </w:numPr>
      <w:tabs>
        <w:tab w:val="clear" w:pos="1440"/>
        <w:tab w:val="num" w:pos="1080"/>
      </w:tabs>
      <w:spacing w:before="120" w:after="120"/>
      <w:ind w:left="1080"/>
    </w:pPr>
    <w:rPr>
      <w:sz w:val="22"/>
    </w:rPr>
  </w:style>
  <w:style w:type="paragraph" w:customStyle="1" w:styleId="BodyTextLettered1">
    <w:name w:val="Body Text Lettered 1"/>
    <w:rsid w:val="00E775AB"/>
    <w:pPr>
      <w:numPr>
        <w:numId w:val="2"/>
      </w:numPr>
      <w:tabs>
        <w:tab w:val="clear" w:pos="1080"/>
        <w:tab w:val="num" w:pos="720"/>
      </w:tabs>
      <w:ind w:left="720"/>
    </w:pPr>
    <w:rPr>
      <w:sz w:val="22"/>
    </w:rPr>
  </w:style>
  <w:style w:type="paragraph" w:customStyle="1" w:styleId="BodyTextLettered2">
    <w:name w:val="Body Text Lettered 2"/>
    <w:rsid w:val="00E775AB"/>
    <w:pPr>
      <w:numPr>
        <w:numId w:val="3"/>
      </w:numPr>
      <w:tabs>
        <w:tab w:val="clear" w:pos="1440"/>
        <w:tab w:val="num" w:pos="1080"/>
      </w:tabs>
      <w:spacing w:before="120" w:after="120"/>
      <w:ind w:left="1080"/>
    </w:pPr>
    <w:rPr>
      <w:sz w:val="22"/>
    </w:rPr>
  </w:style>
  <w:style w:type="paragraph" w:styleId="Footer">
    <w:name w:val="footer"/>
    <w:link w:val="FooterChar"/>
    <w:rsid w:val="00E775AB"/>
    <w:pPr>
      <w:tabs>
        <w:tab w:val="center" w:pos="4680"/>
        <w:tab w:val="right" w:pos="9360"/>
      </w:tabs>
    </w:pPr>
    <w:rPr>
      <w:rFonts w:cs="Tahoma"/>
      <w:szCs w:val="16"/>
    </w:rPr>
  </w:style>
  <w:style w:type="character" w:styleId="PageNumber">
    <w:name w:val="page number"/>
    <w:basedOn w:val="DefaultParagraphFont"/>
    <w:rsid w:val="00E775AB"/>
  </w:style>
  <w:style w:type="character" w:customStyle="1" w:styleId="TextItalics">
    <w:name w:val="Text Italics"/>
    <w:rsid w:val="00E775AB"/>
    <w:rPr>
      <w:i/>
    </w:rPr>
  </w:style>
  <w:style w:type="table" w:styleId="TableGrid">
    <w:name w:val="Table Grid"/>
    <w:basedOn w:val="TableNormal"/>
    <w:uiPriority w:val="39"/>
    <w:rsid w:val="00E775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E775AB"/>
    <w:rPr>
      <w:b/>
    </w:rPr>
  </w:style>
  <w:style w:type="character" w:customStyle="1" w:styleId="TextBoldItalics">
    <w:name w:val="Text Bold Italics"/>
    <w:rsid w:val="00E775AB"/>
    <w:rPr>
      <w:b/>
      <w:i/>
    </w:rPr>
  </w:style>
  <w:style w:type="paragraph" w:styleId="TOC4">
    <w:name w:val="toc 4"/>
    <w:basedOn w:val="Normal"/>
    <w:next w:val="Normal"/>
    <w:autoRedefine/>
    <w:uiPriority w:val="39"/>
    <w:rsid w:val="00E775AB"/>
    <w:pPr>
      <w:ind w:left="720"/>
    </w:pPr>
    <w:rPr>
      <w:rFonts w:ascii="Arial" w:hAnsi="Arial"/>
    </w:rPr>
  </w:style>
  <w:style w:type="paragraph" w:customStyle="1" w:styleId="CoverTitleInstructions">
    <w:name w:val="Cover Title Instructions"/>
    <w:basedOn w:val="InstructionalText1"/>
    <w:link w:val="CoverTitleInstructionsChar"/>
    <w:rsid w:val="00E775AB"/>
    <w:pPr>
      <w:jc w:val="center"/>
    </w:pPr>
    <w:rPr>
      <w:szCs w:val="28"/>
    </w:rPr>
  </w:style>
  <w:style w:type="paragraph" w:customStyle="1" w:styleId="InstructionalText1">
    <w:name w:val="Instructional Text 1"/>
    <w:basedOn w:val="Normal"/>
    <w:next w:val="BodyText"/>
    <w:link w:val="InstructionalText1Char"/>
    <w:rsid w:val="00E775AB"/>
    <w:pPr>
      <w:keepLines/>
      <w:autoSpaceDE w:val="0"/>
      <w:autoSpaceDN w:val="0"/>
      <w:adjustRightInd w:val="0"/>
      <w:spacing w:before="60" w:after="120" w:line="240" w:lineRule="atLeast"/>
    </w:pPr>
    <w:rPr>
      <w:i/>
      <w:iCs/>
      <w:color w:val="0000FF"/>
      <w:sz w:val="24"/>
      <w:szCs w:val="20"/>
    </w:rPr>
  </w:style>
  <w:style w:type="character" w:customStyle="1" w:styleId="InstructionalText1Char">
    <w:name w:val="Instructional Text 1 Char"/>
    <w:link w:val="InstructionalText1"/>
    <w:rsid w:val="00E775AB"/>
    <w:rPr>
      <w:i/>
      <w:iCs/>
      <w:color w:val="0000FF"/>
      <w:sz w:val="24"/>
    </w:rPr>
  </w:style>
  <w:style w:type="paragraph" w:customStyle="1" w:styleId="InstructionalNote">
    <w:name w:val="Instructional Note"/>
    <w:basedOn w:val="Normal"/>
    <w:rsid w:val="00E775AB"/>
    <w:pPr>
      <w:numPr>
        <w:numId w:val="6"/>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E775AB"/>
    <w:pPr>
      <w:numPr>
        <w:numId w:val="7"/>
      </w:numPr>
      <w:tabs>
        <w:tab w:val="clear" w:pos="720"/>
        <w:tab w:val="num" w:pos="900"/>
      </w:tabs>
      <w:spacing w:before="60" w:after="60"/>
      <w:ind w:left="907"/>
    </w:pPr>
    <w:rPr>
      <w:i/>
      <w:color w:val="0000FF"/>
      <w:sz w:val="24"/>
      <w:szCs w:val="24"/>
    </w:rPr>
  </w:style>
  <w:style w:type="paragraph" w:customStyle="1" w:styleId="InstructionalBullet2">
    <w:name w:val="Instructional Bullet 2"/>
    <w:basedOn w:val="InstructionalBullet1"/>
    <w:rsid w:val="00E775AB"/>
    <w:pPr>
      <w:tabs>
        <w:tab w:val="clear" w:pos="900"/>
        <w:tab w:val="num" w:pos="1260"/>
      </w:tabs>
      <w:ind w:left="1260"/>
    </w:pPr>
  </w:style>
  <w:style w:type="paragraph" w:customStyle="1" w:styleId="BodyBullet2">
    <w:name w:val="Body Bullet 2"/>
    <w:basedOn w:val="Normal"/>
    <w:link w:val="BodyBullet2Char"/>
    <w:rsid w:val="00E775AB"/>
    <w:pPr>
      <w:numPr>
        <w:numId w:val="8"/>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E775AB"/>
    <w:rPr>
      <w:iCs/>
      <w:sz w:val="22"/>
      <w:szCs w:val="22"/>
    </w:rPr>
  </w:style>
  <w:style w:type="character" w:customStyle="1" w:styleId="InstructionalTextBold">
    <w:name w:val="Instructional Text Bold"/>
    <w:rsid w:val="00E775AB"/>
    <w:rPr>
      <w:b/>
      <w:bCs/>
      <w:color w:val="0000FF"/>
    </w:rPr>
  </w:style>
  <w:style w:type="paragraph" w:customStyle="1" w:styleId="InstructionalText2">
    <w:name w:val="Instructional Text 2"/>
    <w:basedOn w:val="InstructionalText1"/>
    <w:next w:val="BodyText"/>
    <w:link w:val="InstructionalText2Char"/>
    <w:rsid w:val="00E775AB"/>
    <w:pPr>
      <w:ind w:left="720"/>
    </w:pPr>
  </w:style>
  <w:style w:type="character" w:customStyle="1" w:styleId="InstructionalText2Char">
    <w:name w:val="Instructional Text 2 Char"/>
    <w:basedOn w:val="InstructionalText1Char"/>
    <w:link w:val="InstructionalText2"/>
    <w:rsid w:val="00E775AB"/>
    <w:rPr>
      <w:i/>
      <w:iCs/>
      <w:color w:val="0000FF"/>
      <w:sz w:val="24"/>
    </w:rPr>
  </w:style>
  <w:style w:type="paragraph" w:styleId="ListBullet4">
    <w:name w:val="List Bullet 4"/>
    <w:basedOn w:val="Normal"/>
    <w:autoRedefine/>
    <w:semiHidden/>
    <w:rsid w:val="00E775AB"/>
    <w:pPr>
      <w:tabs>
        <w:tab w:val="num" w:pos="1440"/>
      </w:tabs>
      <w:ind w:left="1440" w:hanging="360"/>
    </w:pPr>
  </w:style>
  <w:style w:type="paragraph" w:customStyle="1" w:styleId="InstructionalTable">
    <w:name w:val="Instructional Table"/>
    <w:next w:val="TableText"/>
    <w:rsid w:val="00E775AB"/>
    <w:rPr>
      <w:i/>
      <w:color w:val="0000FF"/>
      <w:sz w:val="22"/>
      <w:szCs w:val="24"/>
    </w:rPr>
  </w:style>
  <w:style w:type="paragraph" w:customStyle="1" w:styleId="Appendix1">
    <w:name w:val="Appendix 1"/>
    <w:next w:val="BodyText"/>
    <w:rsid w:val="00E775AB"/>
    <w:pPr>
      <w:numPr>
        <w:numId w:val="9"/>
      </w:numPr>
      <w:ind w:hanging="720"/>
    </w:pPr>
    <w:rPr>
      <w:rFonts w:ascii="Arial" w:hAnsi="Arial"/>
      <w:b/>
      <w:sz w:val="32"/>
      <w:szCs w:val="24"/>
    </w:rPr>
  </w:style>
  <w:style w:type="paragraph" w:customStyle="1" w:styleId="Appendix2">
    <w:name w:val="Appendix 2"/>
    <w:basedOn w:val="Appendix1"/>
    <w:rsid w:val="00E775AB"/>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E775AB"/>
    <w:pPr>
      <w:spacing w:before="120" w:after="120"/>
    </w:pPr>
    <w:rPr>
      <w:i/>
      <w:color w:val="0000FF"/>
      <w:szCs w:val="20"/>
    </w:rPr>
  </w:style>
  <w:style w:type="character" w:customStyle="1" w:styleId="In-lineInstructionChar">
    <w:name w:val="In-line Instruction Char"/>
    <w:link w:val="In-lineInstruction"/>
    <w:rsid w:val="00E775AB"/>
    <w:rPr>
      <w:i/>
      <w:color w:val="0000FF"/>
      <w:sz w:val="22"/>
    </w:rPr>
  </w:style>
  <w:style w:type="paragraph" w:customStyle="1" w:styleId="TemplateInstructions">
    <w:name w:val="Template Instructions"/>
    <w:basedOn w:val="Normal"/>
    <w:next w:val="Normal"/>
    <w:link w:val="TemplateInstructionsChar"/>
    <w:rsid w:val="00E775AB"/>
    <w:pPr>
      <w:keepNext/>
      <w:keepLines/>
      <w:spacing w:before="40"/>
    </w:pPr>
    <w:rPr>
      <w:i/>
      <w:iCs/>
      <w:color w:val="0000FF"/>
      <w:szCs w:val="22"/>
    </w:rPr>
  </w:style>
  <w:style w:type="character" w:customStyle="1" w:styleId="TemplateInstructionsChar">
    <w:name w:val="Template Instructions Char"/>
    <w:link w:val="TemplateInstructions"/>
    <w:rsid w:val="00E775AB"/>
    <w:rPr>
      <w:i/>
      <w:iCs/>
      <w:color w:val="0000FF"/>
      <w:sz w:val="22"/>
      <w:szCs w:val="22"/>
    </w:rPr>
  </w:style>
  <w:style w:type="paragraph" w:customStyle="1" w:styleId="BulletInstructions">
    <w:name w:val="Bullet Instructions"/>
    <w:basedOn w:val="Normal"/>
    <w:rsid w:val="00E775AB"/>
    <w:pPr>
      <w:numPr>
        <w:numId w:val="10"/>
      </w:numPr>
      <w:tabs>
        <w:tab w:val="num" w:pos="720"/>
      </w:tabs>
      <w:ind w:left="720"/>
    </w:pPr>
    <w:rPr>
      <w:i/>
      <w:color w:val="0000FF"/>
    </w:rPr>
  </w:style>
  <w:style w:type="paragraph" w:styleId="Caption">
    <w:name w:val="caption"/>
    <w:next w:val="BodyText"/>
    <w:link w:val="CaptionChar"/>
    <w:qFormat/>
    <w:rsid w:val="00E775AB"/>
    <w:pPr>
      <w:keepNext/>
      <w:keepLines/>
      <w:spacing w:before="240" w:after="60"/>
      <w:jc w:val="center"/>
    </w:pPr>
    <w:rPr>
      <w:rFonts w:ascii="Arial" w:hAnsi="Arial" w:cs="Arial"/>
      <w:b/>
      <w:bCs/>
      <w:sz w:val="22"/>
    </w:rPr>
  </w:style>
  <w:style w:type="paragraph" w:customStyle="1" w:styleId="templateinstructions0">
    <w:name w:val="templateinstructions"/>
    <w:basedOn w:val="Normal"/>
    <w:rsid w:val="00E775AB"/>
    <w:pPr>
      <w:spacing w:before="100" w:beforeAutospacing="1" w:after="100" w:afterAutospacing="1"/>
    </w:pPr>
    <w:rPr>
      <w:sz w:val="24"/>
    </w:rPr>
  </w:style>
  <w:style w:type="paragraph" w:customStyle="1" w:styleId="CrossReference">
    <w:name w:val="CrossReference"/>
    <w:basedOn w:val="Normal"/>
    <w:rsid w:val="00E775AB"/>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E775AB"/>
    <w:pPr>
      <w:keepLines/>
      <w:numPr>
        <w:numId w:val="12"/>
      </w:numPr>
      <w:tabs>
        <w:tab w:val="clear" w:pos="900"/>
        <w:tab w:val="left" w:pos="720"/>
      </w:tabs>
      <w:spacing w:before="240"/>
    </w:pPr>
  </w:style>
  <w:style w:type="character" w:customStyle="1" w:styleId="BodyItalic">
    <w:name w:val="Body Italic"/>
    <w:rsid w:val="00E775AB"/>
    <w:rPr>
      <w:i/>
    </w:rPr>
  </w:style>
  <w:style w:type="paragraph" w:customStyle="1" w:styleId="TableHeadingCentered">
    <w:name w:val="Table Heading Centered"/>
    <w:basedOn w:val="TableHeading"/>
    <w:rsid w:val="00E775AB"/>
    <w:pPr>
      <w:jc w:val="center"/>
    </w:pPr>
    <w:rPr>
      <w:rFonts w:cs="Times New Roman"/>
      <w:sz w:val="16"/>
      <w:szCs w:val="16"/>
    </w:rPr>
  </w:style>
  <w:style w:type="character" w:customStyle="1" w:styleId="TableTextChar">
    <w:name w:val="Table Text Char"/>
    <w:link w:val="TableText"/>
    <w:rsid w:val="00E775AB"/>
    <w:rPr>
      <w:rFonts w:ascii="Arial" w:hAnsi="Arial" w:cs="Arial"/>
      <w:sz w:val="22"/>
    </w:rPr>
  </w:style>
  <w:style w:type="paragraph" w:styleId="TOC5">
    <w:name w:val="toc 5"/>
    <w:basedOn w:val="Normal"/>
    <w:next w:val="Normal"/>
    <w:autoRedefine/>
    <w:uiPriority w:val="39"/>
    <w:rsid w:val="00E775AB"/>
    <w:pPr>
      <w:ind w:left="880"/>
    </w:pPr>
  </w:style>
  <w:style w:type="paragraph" w:styleId="TOC6">
    <w:name w:val="toc 6"/>
    <w:basedOn w:val="Normal"/>
    <w:next w:val="Normal"/>
    <w:autoRedefine/>
    <w:uiPriority w:val="39"/>
    <w:rsid w:val="00E775AB"/>
    <w:pPr>
      <w:ind w:left="1100"/>
    </w:pPr>
  </w:style>
  <w:style w:type="paragraph" w:styleId="TOC7">
    <w:name w:val="toc 7"/>
    <w:basedOn w:val="Normal"/>
    <w:next w:val="Normal"/>
    <w:autoRedefine/>
    <w:uiPriority w:val="39"/>
    <w:rsid w:val="00E775AB"/>
    <w:pPr>
      <w:ind w:left="1320"/>
    </w:pPr>
  </w:style>
  <w:style w:type="paragraph" w:styleId="TOC8">
    <w:name w:val="toc 8"/>
    <w:basedOn w:val="Normal"/>
    <w:next w:val="Normal"/>
    <w:autoRedefine/>
    <w:uiPriority w:val="39"/>
    <w:rsid w:val="00E775AB"/>
    <w:pPr>
      <w:ind w:left="1540"/>
    </w:pPr>
  </w:style>
  <w:style w:type="paragraph" w:styleId="TOC9">
    <w:name w:val="toc 9"/>
    <w:basedOn w:val="Normal"/>
    <w:next w:val="Normal"/>
    <w:autoRedefine/>
    <w:uiPriority w:val="39"/>
    <w:rsid w:val="00E775AB"/>
    <w:pPr>
      <w:ind w:left="1760"/>
    </w:pPr>
  </w:style>
  <w:style w:type="paragraph" w:styleId="BodyText">
    <w:name w:val="Body Text"/>
    <w:link w:val="BodyTextChar"/>
    <w:qFormat/>
    <w:rsid w:val="00E775AB"/>
    <w:pPr>
      <w:spacing w:before="120" w:after="120"/>
    </w:pPr>
    <w:rPr>
      <w:sz w:val="24"/>
    </w:rPr>
  </w:style>
  <w:style w:type="character" w:customStyle="1" w:styleId="BodyTextChar">
    <w:name w:val="Body Text Char"/>
    <w:link w:val="BodyText"/>
    <w:rsid w:val="00E775AB"/>
    <w:rPr>
      <w:sz w:val="24"/>
    </w:rPr>
  </w:style>
  <w:style w:type="character" w:customStyle="1" w:styleId="FooterChar">
    <w:name w:val="Footer Char"/>
    <w:link w:val="Footer"/>
    <w:rsid w:val="00E775AB"/>
    <w:rPr>
      <w:rFonts w:cs="Tahoma"/>
      <w:szCs w:val="16"/>
    </w:rPr>
  </w:style>
  <w:style w:type="paragraph" w:styleId="BlockText">
    <w:name w:val="Block Text"/>
    <w:basedOn w:val="Normal"/>
    <w:rsid w:val="00E775AB"/>
    <w:pPr>
      <w:spacing w:after="120"/>
      <w:ind w:left="1440" w:right="1440"/>
    </w:pPr>
  </w:style>
  <w:style w:type="paragraph" w:styleId="BalloonText">
    <w:name w:val="Balloon Text"/>
    <w:basedOn w:val="Normal"/>
    <w:link w:val="BalloonTextChar"/>
    <w:rsid w:val="00E775AB"/>
    <w:rPr>
      <w:rFonts w:ascii="Tahoma" w:hAnsi="Tahoma" w:cs="Tahoma"/>
      <w:sz w:val="16"/>
      <w:szCs w:val="16"/>
    </w:rPr>
  </w:style>
  <w:style w:type="character" w:customStyle="1" w:styleId="BalloonTextChar">
    <w:name w:val="Balloon Text Char"/>
    <w:basedOn w:val="DefaultParagraphFont"/>
    <w:link w:val="BalloonText"/>
    <w:rsid w:val="00E775AB"/>
    <w:rPr>
      <w:rFonts w:ascii="Tahoma" w:hAnsi="Tahoma" w:cs="Tahoma"/>
      <w:sz w:val="16"/>
      <w:szCs w:val="16"/>
    </w:rPr>
  </w:style>
  <w:style w:type="paragraph" w:customStyle="1" w:styleId="InstructionalTextMainTitle">
    <w:name w:val="Instructional Text Main Title"/>
    <w:basedOn w:val="InstructionalText1"/>
    <w:next w:val="Title"/>
    <w:qFormat/>
    <w:rsid w:val="00E775AB"/>
    <w:pPr>
      <w:jc w:val="center"/>
    </w:pPr>
    <w:rPr>
      <w:szCs w:val="22"/>
    </w:rPr>
  </w:style>
  <w:style w:type="paragraph" w:customStyle="1" w:styleId="InstructionalTextTitle2">
    <w:name w:val="Instructional Text Title 2"/>
    <w:basedOn w:val="Title2"/>
    <w:next w:val="Title2"/>
    <w:qFormat/>
    <w:rsid w:val="00E775AB"/>
    <w:rPr>
      <w:rFonts w:ascii="Times New Roman" w:hAnsi="Times New Roman" w:cs="Times New Roman"/>
      <w:b w:val="0"/>
      <w:i/>
      <w:color w:val="0000FF"/>
      <w:sz w:val="24"/>
      <w:szCs w:val="22"/>
    </w:rPr>
  </w:style>
  <w:style w:type="numbering" w:customStyle="1" w:styleId="Headings">
    <w:name w:val="Headings"/>
    <w:uiPriority w:val="99"/>
    <w:rsid w:val="00E775AB"/>
    <w:pPr>
      <w:numPr>
        <w:numId w:val="16"/>
      </w:numPr>
    </w:pPr>
  </w:style>
  <w:style w:type="paragraph" w:customStyle="1" w:styleId="InstructionalBullets">
    <w:name w:val="Instructional Bullets"/>
    <w:basedOn w:val="Normal"/>
    <w:qFormat/>
    <w:rsid w:val="00E775AB"/>
    <w:pPr>
      <w:keepLines/>
      <w:numPr>
        <w:numId w:val="11"/>
      </w:numPr>
      <w:autoSpaceDE w:val="0"/>
      <w:autoSpaceDN w:val="0"/>
      <w:adjustRightInd w:val="0"/>
      <w:spacing w:line="240" w:lineRule="atLeast"/>
    </w:pPr>
    <w:rPr>
      <w:rFonts w:ascii="Garamond" w:hAnsi="Garamond"/>
      <w:i/>
      <w:iCs/>
      <w:color w:val="0000FF"/>
      <w:sz w:val="24"/>
      <w:szCs w:val="20"/>
    </w:rPr>
  </w:style>
  <w:style w:type="character" w:styleId="CommentReference">
    <w:name w:val="annotation reference"/>
    <w:basedOn w:val="DefaultParagraphFont"/>
    <w:uiPriority w:val="99"/>
    <w:rsid w:val="00E775AB"/>
    <w:rPr>
      <w:sz w:val="16"/>
      <w:szCs w:val="16"/>
    </w:rPr>
  </w:style>
  <w:style w:type="paragraph" w:styleId="CommentText">
    <w:name w:val="annotation text"/>
    <w:basedOn w:val="Normal"/>
    <w:link w:val="CommentTextChar"/>
    <w:uiPriority w:val="99"/>
    <w:rsid w:val="00E775AB"/>
    <w:rPr>
      <w:sz w:val="20"/>
      <w:szCs w:val="20"/>
    </w:rPr>
  </w:style>
  <w:style w:type="character" w:customStyle="1" w:styleId="CommentTextChar">
    <w:name w:val="Comment Text Char"/>
    <w:basedOn w:val="DefaultParagraphFont"/>
    <w:link w:val="CommentText"/>
    <w:uiPriority w:val="99"/>
    <w:rsid w:val="00E775AB"/>
  </w:style>
  <w:style w:type="paragraph" w:styleId="CommentSubject">
    <w:name w:val="annotation subject"/>
    <w:basedOn w:val="CommentText"/>
    <w:next w:val="CommentText"/>
    <w:link w:val="CommentSubjectChar"/>
    <w:rsid w:val="00E775AB"/>
    <w:rPr>
      <w:b/>
      <w:bCs/>
    </w:rPr>
  </w:style>
  <w:style w:type="character" w:customStyle="1" w:styleId="CommentSubjectChar">
    <w:name w:val="Comment Subject Char"/>
    <w:basedOn w:val="CommentTextChar"/>
    <w:link w:val="CommentSubject"/>
    <w:rsid w:val="00E775AB"/>
    <w:rPr>
      <w:b/>
      <w:bCs/>
    </w:rPr>
  </w:style>
  <w:style w:type="paragraph" w:styleId="Revision">
    <w:name w:val="Revision"/>
    <w:hidden/>
    <w:uiPriority w:val="99"/>
    <w:semiHidden/>
    <w:rsid w:val="00E775AB"/>
    <w:rPr>
      <w:sz w:val="22"/>
      <w:szCs w:val="24"/>
    </w:rPr>
  </w:style>
  <w:style w:type="paragraph" w:styleId="ListParagraph">
    <w:name w:val="List Paragraph"/>
    <w:basedOn w:val="Normal"/>
    <w:link w:val="ListParagraphChar"/>
    <w:uiPriority w:val="34"/>
    <w:qFormat/>
    <w:rsid w:val="00E775AB"/>
    <w:pPr>
      <w:ind w:left="720"/>
      <w:contextualSpacing/>
    </w:pPr>
    <w:rPr>
      <w:sz w:val="24"/>
    </w:rPr>
  </w:style>
  <w:style w:type="character" w:customStyle="1" w:styleId="TitleChar">
    <w:name w:val="Title Char"/>
    <w:basedOn w:val="DefaultParagraphFont"/>
    <w:link w:val="Title"/>
    <w:uiPriority w:val="99"/>
    <w:rsid w:val="00E74548"/>
    <w:rPr>
      <w:rFonts w:ascii="Arial" w:hAnsi="Arial" w:cs="Arial"/>
      <w:b/>
      <w:bCs/>
      <w:sz w:val="36"/>
      <w:szCs w:val="32"/>
    </w:rPr>
  </w:style>
  <w:style w:type="paragraph" w:customStyle="1" w:styleId="Default">
    <w:name w:val="Default"/>
    <w:rsid w:val="00F966B2"/>
    <w:pPr>
      <w:autoSpaceDE w:val="0"/>
      <w:autoSpaceDN w:val="0"/>
      <w:adjustRightInd w:val="0"/>
    </w:pPr>
    <w:rPr>
      <w:color w:val="000000"/>
      <w:sz w:val="24"/>
      <w:szCs w:val="24"/>
    </w:rPr>
  </w:style>
  <w:style w:type="table" w:styleId="LightList-Accent1">
    <w:name w:val="Light List Accent 1"/>
    <w:basedOn w:val="TableNormal"/>
    <w:uiPriority w:val="61"/>
    <w:rsid w:val="00FB74F9"/>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Strong">
    <w:name w:val="Strong"/>
    <w:basedOn w:val="DefaultParagraphFont"/>
    <w:uiPriority w:val="22"/>
    <w:qFormat/>
    <w:rsid w:val="00FB74F9"/>
    <w:rPr>
      <w:b/>
      <w:bCs/>
    </w:rPr>
  </w:style>
  <w:style w:type="character" w:styleId="SubtleReference">
    <w:name w:val="Subtle Reference"/>
    <w:basedOn w:val="DefaultParagraphFont"/>
    <w:uiPriority w:val="31"/>
    <w:qFormat/>
    <w:rsid w:val="00FB74F9"/>
    <w:rPr>
      <w:smallCaps/>
      <w:color w:val="C0504D" w:themeColor="accent2"/>
      <w:u w:val="single"/>
    </w:rPr>
  </w:style>
  <w:style w:type="character" w:customStyle="1" w:styleId="Heading3Char">
    <w:name w:val="Heading 3 Char"/>
    <w:basedOn w:val="DefaultParagraphFont"/>
    <w:link w:val="Heading3"/>
    <w:rsid w:val="008B02A9"/>
    <w:rPr>
      <w:rFonts w:ascii="Arial" w:hAnsi="Arial" w:cs="Arial"/>
      <w:b/>
      <w:kern w:val="32"/>
      <w:sz w:val="28"/>
      <w:szCs w:val="26"/>
    </w:rPr>
  </w:style>
  <w:style w:type="character" w:customStyle="1" w:styleId="BodyTextBullet1Char">
    <w:name w:val="Body Text Bullet 1 Char"/>
    <w:link w:val="BodyTextBullet1"/>
    <w:locked/>
    <w:rsid w:val="00FB74F9"/>
    <w:rPr>
      <w:sz w:val="24"/>
    </w:rPr>
  </w:style>
  <w:style w:type="paragraph" w:customStyle="1" w:styleId="Title3">
    <w:name w:val="Title 3"/>
    <w:basedOn w:val="Title2"/>
    <w:autoRedefine/>
    <w:qFormat/>
    <w:rsid w:val="00FB74F9"/>
  </w:style>
  <w:style w:type="paragraph" w:customStyle="1" w:styleId="Title4">
    <w:name w:val="Title 4"/>
    <w:basedOn w:val="Title3"/>
    <w:autoRedefine/>
    <w:qFormat/>
    <w:rsid w:val="0094593F"/>
  </w:style>
  <w:style w:type="paragraph" w:customStyle="1" w:styleId="Title5">
    <w:name w:val="Title 5"/>
    <w:basedOn w:val="Title4"/>
    <w:autoRedefine/>
    <w:qFormat/>
    <w:rsid w:val="00FB74F9"/>
  </w:style>
  <w:style w:type="paragraph" w:styleId="BodyText2">
    <w:name w:val="Body Text 2"/>
    <w:basedOn w:val="Normal"/>
    <w:link w:val="BodyText2Char"/>
    <w:autoRedefine/>
    <w:unhideWhenUsed/>
    <w:qFormat/>
    <w:rsid w:val="00AB7565"/>
    <w:pPr>
      <w:spacing w:before="120" w:after="120"/>
      <w:ind w:left="288"/>
    </w:pPr>
  </w:style>
  <w:style w:type="character" w:customStyle="1" w:styleId="BodyText2Char">
    <w:name w:val="Body Text 2 Char"/>
    <w:basedOn w:val="DefaultParagraphFont"/>
    <w:link w:val="BodyText2"/>
    <w:rsid w:val="00AB7565"/>
    <w:rPr>
      <w:sz w:val="22"/>
      <w:szCs w:val="24"/>
    </w:rPr>
  </w:style>
  <w:style w:type="paragraph" w:styleId="Quote">
    <w:name w:val="Quote"/>
    <w:basedOn w:val="Normal"/>
    <w:next w:val="Normal"/>
    <w:link w:val="QuoteChar"/>
    <w:uiPriority w:val="29"/>
    <w:qFormat/>
    <w:rsid w:val="00FB74F9"/>
    <w:rPr>
      <w:i/>
      <w:iCs/>
      <w:color w:val="000000" w:themeColor="text1"/>
    </w:rPr>
  </w:style>
  <w:style w:type="character" w:customStyle="1" w:styleId="QuoteChar">
    <w:name w:val="Quote Char"/>
    <w:basedOn w:val="DefaultParagraphFont"/>
    <w:link w:val="Quote"/>
    <w:uiPriority w:val="29"/>
    <w:rsid w:val="00FB74F9"/>
    <w:rPr>
      <w:i/>
      <w:iCs/>
      <w:color w:val="000000" w:themeColor="text1"/>
      <w:sz w:val="22"/>
      <w:szCs w:val="24"/>
    </w:rPr>
  </w:style>
  <w:style w:type="character" w:customStyle="1" w:styleId="Heading4Char">
    <w:name w:val="Heading 4 Char"/>
    <w:basedOn w:val="DefaultParagraphFont"/>
    <w:link w:val="Heading4"/>
    <w:rsid w:val="007F6DC8"/>
    <w:rPr>
      <w:rFonts w:ascii="Arial" w:hAnsi="Arial" w:cs="Arial"/>
      <w:b/>
      <w:kern w:val="32"/>
      <w:sz w:val="24"/>
      <w:szCs w:val="28"/>
    </w:rPr>
  </w:style>
  <w:style w:type="character" w:customStyle="1" w:styleId="Heading2Char">
    <w:name w:val="Heading 2 Char"/>
    <w:link w:val="Heading2"/>
    <w:rsid w:val="00FE6B2C"/>
    <w:rPr>
      <w:rFonts w:ascii="Arial" w:hAnsi="Arial" w:cs="Arial"/>
      <w:b/>
      <w:bCs/>
      <w:iCs/>
      <w:kern w:val="32"/>
      <w:sz w:val="32"/>
      <w:szCs w:val="28"/>
    </w:rPr>
  </w:style>
  <w:style w:type="paragraph" w:customStyle="1" w:styleId="list-bullet">
    <w:name w:val="list-bullet"/>
    <w:rsid w:val="00BF01BD"/>
    <w:pPr>
      <w:suppressAutoHyphens/>
      <w:spacing w:before="60" w:after="60" w:line="260" w:lineRule="exact"/>
      <w:ind w:left="2160" w:hanging="432"/>
    </w:pPr>
    <w:rPr>
      <w:rFonts w:ascii="Arial" w:hAnsi="Arial"/>
      <w:sz w:val="21"/>
    </w:rPr>
  </w:style>
  <w:style w:type="character" w:styleId="Emphasis">
    <w:name w:val="Emphasis"/>
    <w:basedOn w:val="DefaultParagraphFont"/>
    <w:uiPriority w:val="20"/>
    <w:qFormat/>
    <w:rsid w:val="0095397C"/>
    <w:rPr>
      <w:i/>
      <w:iCs/>
    </w:rPr>
  </w:style>
  <w:style w:type="paragraph" w:styleId="TableofFigures">
    <w:name w:val="table of figures"/>
    <w:basedOn w:val="Normal"/>
    <w:next w:val="Normal"/>
    <w:uiPriority w:val="99"/>
    <w:unhideWhenUsed/>
    <w:rsid w:val="00045CB8"/>
  </w:style>
  <w:style w:type="paragraph" w:styleId="BodyText3">
    <w:name w:val="Body Text 3"/>
    <w:basedOn w:val="Normal"/>
    <w:link w:val="BodyText3Char"/>
    <w:autoRedefine/>
    <w:unhideWhenUsed/>
    <w:qFormat/>
    <w:rsid w:val="007E10D1"/>
    <w:pPr>
      <w:spacing w:after="120"/>
      <w:ind w:left="432"/>
    </w:pPr>
    <w:rPr>
      <w:sz w:val="24"/>
      <w:szCs w:val="16"/>
    </w:rPr>
  </w:style>
  <w:style w:type="character" w:customStyle="1" w:styleId="BodyText3Char">
    <w:name w:val="Body Text 3 Char"/>
    <w:basedOn w:val="DefaultParagraphFont"/>
    <w:link w:val="BodyText3"/>
    <w:rsid w:val="007E10D1"/>
    <w:rPr>
      <w:sz w:val="24"/>
      <w:szCs w:val="16"/>
    </w:rPr>
  </w:style>
  <w:style w:type="paragraph" w:customStyle="1" w:styleId="BodyText4">
    <w:name w:val="Body Text 4"/>
    <w:basedOn w:val="BodyText3"/>
    <w:autoRedefine/>
    <w:qFormat/>
    <w:rsid w:val="007E10D1"/>
    <w:pPr>
      <w:ind w:left="576"/>
    </w:pPr>
  </w:style>
  <w:style w:type="paragraph" w:customStyle="1" w:styleId="BodyText5">
    <w:name w:val="Body Text 5"/>
    <w:basedOn w:val="BodyText4"/>
    <w:autoRedefine/>
    <w:qFormat/>
    <w:rsid w:val="0059028C"/>
    <w:pPr>
      <w:ind w:left="720"/>
    </w:pPr>
  </w:style>
  <w:style w:type="paragraph" w:customStyle="1" w:styleId="Note">
    <w:name w:val="Note"/>
    <w:basedOn w:val="Normal"/>
    <w:next w:val="BodyText"/>
    <w:uiPriority w:val="99"/>
    <w:rsid w:val="00505DC9"/>
    <w:pPr>
      <w:numPr>
        <w:numId w:val="17"/>
      </w:numPr>
      <w:pBdr>
        <w:top w:val="single" w:sz="4" w:space="2" w:color="auto"/>
        <w:bottom w:val="single" w:sz="4" w:space="2" w:color="auto"/>
      </w:pBdr>
      <w:shd w:val="clear" w:color="auto" w:fill="E0E0E0"/>
      <w:tabs>
        <w:tab w:val="clear" w:pos="720"/>
      </w:tabs>
      <w:spacing w:before="240" w:after="240" w:line="300" w:lineRule="auto"/>
    </w:pPr>
    <w:rPr>
      <w:rFonts w:ascii="Arial" w:eastAsia="MS Mincho" w:hAnsi="Arial"/>
      <w:sz w:val="20"/>
      <w:szCs w:val="20"/>
      <w:lang w:eastAsia="en-GB"/>
    </w:rPr>
  </w:style>
  <w:style w:type="character" w:customStyle="1" w:styleId="CoverTitleInstructionsChar">
    <w:name w:val="Cover Title Instructions Char"/>
    <w:basedOn w:val="DefaultParagraphFont"/>
    <w:link w:val="CoverTitleInstructions"/>
    <w:locked/>
    <w:rsid w:val="006F247C"/>
    <w:rPr>
      <w:i/>
      <w:iCs/>
      <w:color w:val="0000FF"/>
      <w:sz w:val="24"/>
      <w:szCs w:val="28"/>
    </w:rPr>
  </w:style>
  <w:style w:type="character" w:styleId="UnresolvedMention">
    <w:name w:val="Unresolved Mention"/>
    <w:basedOn w:val="DefaultParagraphFont"/>
    <w:uiPriority w:val="99"/>
    <w:semiHidden/>
    <w:unhideWhenUsed/>
    <w:rsid w:val="007F3561"/>
    <w:rPr>
      <w:color w:val="808080"/>
      <w:shd w:val="clear" w:color="auto" w:fill="E6E6E6"/>
    </w:rPr>
  </w:style>
  <w:style w:type="character" w:customStyle="1" w:styleId="ListParagraphChar">
    <w:name w:val="List Paragraph Char"/>
    <w:link w:val="ListParagraph"/>
    <w:uiPriority w:val="34"/>
    <w:locked/>
    <w:rsid w:val="00E41239"/>
    <w:rPr>
      <w:sz w:val="24"/>
      <w:szCs w:val="24"/>
    </w:rPr>
  </w:style>
  <w:style w:type="character" w:customStyle="1" w:styleId="HeaderChar">
    <w:name w:val="Header Char"/>
    <w:basedOn w:val="DefaultParagraphFont"/>
    <w:link w:val="Header"/>
    <w:uiPriority w:val="99"/>
    <w:rsid w:val="00CD6FBC"/>
  </w:style>
  <w:style w:type="paragraph" w:styleId="ListBullet5">
    <w:name w:val="List Bullet 5"/>
    <w:basedOn w:val="Normal"/>
    <w:autoRedefine/>
    <w:uiPriority w:val="99"/>
    <w:rsid w:val="00FE6B2C"/>
    <w:pPr>
      <w:numPr>
        <w:numId w:val="18"/>
      </w:numPr>
      <w:suppressAutoHyphens/>
    </w:pPr>
    <w:rPr>
      <w:rFonts w:ascii="Arial" w:hAnsi="Arial"/>
      <w:b/>
      <w:kern w:val="32"/>
      <w:sz w:val="12"/>
      <w:szCs w:val="20"/>
    </w:rPr>
  </w:style>
  <w:style w:type="paragraph" w:customStyle="1" w:styleId="Appendix">
    <w:name w:val="Appendix"/>
    <w:next w:val="Normal"/>
    <w:uiPriority w:val="99"/>
    <w:semiHidden/>
    <w:rsid w:val="000C696A"/>
    <w:pPr>
      <w:keepNext/>
      <w:pageBreakBefore/>
      <w:numPr>
        <w:numId w:val="19"/>
      </w:numPr>
      <w:tabs>
        <w:tab w:val="left" w:pos="1134"/>
      </w:tabs>
      <w:spacing w:before="60" w:after="240" w:line="300" w:lineRule="auto"/>
      <w:ind w:left="1134" w:hanging="1134"/>
    </w:pPr>
    <w:rPr>
      <w:rFonts w:ascii="Helvetica" w:eastAsia="MS Mincho" w:hAnsi="Helvetica" w:cs="Arial"/>
      <w:b/>
      <w:bCs/>
      <w:color w:val="98968A"/>
      <w:kern w:val="32"/>
      <w:sz w:val="48"/>
      <w:szCs w:val="48"/>
      <w:lang w:val="en-GB" w:eastAsia="en-GB"/>
    </w:rPr>
  </w:style>
  <w:style w:type="paragraph" w:styleId="NormalWeb">
    <w:name w:val="Normal (Web)"/>
    <w:basedOn w:val="Normal"/>
    <w:uiPriority w:val="99"/>
    <w:unhideWhenUsed/>
    <w:rsid w:val="00FE5D86"/>
    <w:pPr>
      <w:spacing w:before="100" w:beforeAutospacing="1" w:after="100" w:afterAutospacing="1"/>
    </w:pPr>
    <w:rPr>
      <w:sz w:val="24"/>
    </w:rPr>
  </w:style>
  <w:style w:type="character" w:customStyle="1" w:styleId="CaptionChar">
    <w:name w:val="Caption Char"/>
    <w:link w:val="Caption"/>
    <w:rsid w:val="00E04021"/>
    <w:rPr>
      <w:rFonts w:ascii="Arial" w:hAnsi="Arial" w:cs="Arial"/>
      <w:b/>
      <w:bCs/>
      <w:sz w:val="22"/>
    </w:rPr>
  </w:style>
  <w:style w:type="paragraph" w:styleId="HTMLPreformatted">
    <w:name w:val="HTML Preformatted"/>
    <w:basedOn w:val="Normal"/>
    <w:link w:val="HTMLPreformattedChar"/>
    <w:uiPriority w:val="99"/>
    <w:semiHidden/>
    <w:unhideWhenUsed/>
    <w:rsid w:val="00ED38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D3813"/>
    <w:rPr>
      <w:rFonts w:ascii="Courier New" w:hAnsi="Courier New" w:cs="Courier New"/>
    </w:rPr>
  </w:style>
  <w:style w:type="character" w:styleId="HTMLCode">
    <w:name w:val="HTML Code"/>
    <w:basedOn w:val="DefaultParagraphFont"/>
    <w:uiPriority w:val="99"/>
    <w:semiHidden/>
    <w:unhideWhenUsed/>
    <w:rsid w:val="007141F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81390">
      <w:bodyDiv w:val="1"/>
      <w:marLeft w:val="0"/>
      <w:marRight w:val="0"/>
      <w:marTop w:val="0"/>
      <w:marBottom w:val="0"/>
      <w:divBdr>
        <w:top w:val="none" w:sz="0" w:space="0" w:color="auto"/>
        <w:left w:val="none" w:sz="0" w:space="0" w:color="auto"/>
        <w:bottom w:val="none" w:sz="0" w:space="0" w:color="auto"/>
        <w:right w:val="none" w:sz="0" w:space="0" w:color="auto"/>
      </w:divBdr>
    </w:div>
    <w:div w:id="40059496">
      <w:bodyDiv w:val="1"/>
      <w:marLeft w:val="0"/>
      <w:marRight w:val="0"/>
      <w:marTop w:val="0"/>
      <w:marBottom w:val="0"/>
      <w:divBdr>
        <w:top w:val="none" w:sz="0" w:space="0" w:color="auto"/>
        <w:left w:val="none" w:sz="0" w:space="0" w:color="auto"/>
        <w:bottom w:val="none" w:sz="0" w:space="0" w:color="auto"/>
        <w:right w:val="none" w:sz="0" w:space="0" w:color="auto"/>
      </w:divBdr>
    </w:div>
    <w:div w:id="48379766">
      <w:bodyDiv w:val="1"/>
      <w:marLeft w:val="0"/>
      <w:marRight w:val="0"/>
      <w:marTop w:val="0"/>
      <w:marBottom w:val="0"/>
      <w:divBdr>
        <w:top w:val="none" w:sz="0" w:space="0" w:color="auto"/>
        <w:left w:val="none" w:sz="0" w:space="0" w:color="auto"/>
        <w:bottom w:val="none" w:sz="0" w:space="0" w:color="auto"/>
        <w:right w:val="none" w:sz="0" w:space="0" w:color="auto"/>
      </w:divBdr>
    </w:div>
    <w:div w:id="56511523">
      <w:bodyDiv w:val="1"/>
      <w:marLeft w:val="0"/>
      <w:marRight w:val="0"/>
      <w:marTop w:val="0"/>
      <w:marBottom w:val="0"/>
      <w:divBdr>
        <w:top w:val="none" w:sz="0" w:space="0" w:color="auto"/>
        <w:left w:val="none" w:sz="0" w:space="0" w:color="auto"/>
        <w:bottom w:val="none" w:sz="0" w:space="0" w:color="auto"/>
        <w:right w:val="none" w:sz="0" w:space="0" w:color="auto"/>
      </w:divBdr>
    </w:div>
    <w:div w:id="70198245">
      <w:bodyDiv w:val="1"/>
      <w:marLeft w:val="0"/>
      <w:marRight w:val="0"/>
      <w:marTop w:val="0"/>
      <w:marBottom w:val="0"/>
      <w:divBdr>
        <w:top w:val="none" w:sz="0" w:space="0" w:color="auto"/>
        <w:left w:val="none" w:sz="0" w:space="0" w:color="auto"/>
        <w:bottom w:val="none" w:sz="0" w:space="0" w:color="auto"/>
        <w:right w:val="none" w:sz="0" w:space="0" w:color="auto"/>
      </w:divBdr>
    </w:div>
    <w:div w:id="93981308">
      <w:bodyDiv w:val="1"/>
      <w:marLeft w:val="0"/>
      <w:marRight w:val="0"/>
      <w:marTop w:val="0"/>
      <w:marBottom w:val="0"/>
      <w:divBdr>
        <w:top w:val="none" w:sz="0" w:space="0" w:color="auto"/>
        <w:left w:val="none" w:sz="0" w:space="0" w:color="auto"/>
        <w:bottom w:val="none" w:sz="0" w:space="0" w:color="auto"/>
        <w:right w:val="none" w:sz="0" w:space="0" w:color="auto"/>
      </w:divBdr>
    </w:div>
    <w:div w:id="105077440">
      <w:bodyDiv w:val="1"/>
      <w:marLeft w:val="0"/>
      <w:marRight w:val="0"/>
      <w:marTop w:val="0"/>
      <w:marBottom w:val="0"/>
      <w:divBdr>
        <w:top w:val="none" w:sz="0" w:space="0" w:color="auto"/>
        <w:left w:val="none" w:sz="0" w:space="0" w:color="auto"/>
        <w:bottom w:val="none" w:sz="0" w:space="0" w:color="auto"/>
        <w:right w:val="none" w:sz="0" w:space="0" w:color="auto"/>
      </w:divBdr>
    </w:div>
    <w:div w:id="125203225">
      <w:bodyDiv w:val="1"/>
      <w:marLeft w:val="0"/>
      <w:marRight w:val="0"/>
      <w:marTop w:val="0"/>
      <w:marBottom w:val="0"/>
      <w:divBdr>
        <w:top w:val="none" w:sz="0" w:space="0" w:color="auto"/>
        <w:left w:val="none" w:sz="0" w:space="0" w:color="auto"/>
        <w:bottom w:val="none" w:sz="0" w:space="0" w:color="auto"/>
        <w:right w:val="none" w:sz="0" w:space="0" w:color="auto"/>
      </w:divBdr>
    </w:div>
    <w:div w:id="130289234">
      <w:bodyDiv w:val="1"/>
      <w:marLeft w:val="0"/>
      <w:marRight w:val="0"/>
      <w:marTop w:val="0"/>
      <w:marBottom w:val="0"/>
      <w:divBdr>
        <w:top w:val="none" w:sz="0" w:space="0" w:color="auto"/>
        <w:left w:val="none" w:sz="0" w:space="0" w:color="auto"/>
        <w:bottom w:val="none" w:sz="0" w:space="0" w:color="auto"/>
        <w:right w:val="none" w:sz="0" w:space="0" w:color="auto"/>
      </w:divBdr>
    </w:div>
    <w:div w:id="133566440">
      <w:bodyDiv w:val="1"/>
      <w:marLeft w:val="0"/>
      <w:marRight w:val="0"/>
      <w:marTop w:val="0"/>
      <w:marBottom w:val="0"/>
      <w:divBdr>
        <w:top w:val="none" w:sz="0" w:space="0" w:color="auto"/>
        <w:left w:val="none" w:sz="0" w:space="0" w:color="auto"/>
        <w:bottom w:val="none" w:sz="0" w:space="0" w:color="auto"/>
        <w:right w:val="none" w:sz="0" w:space="0" w:color="auto"/>
      </w:divBdr>
    </w:div>
    <w:div w:id="144900160">
      <w:bodyDiv w:val="1"/>
      <w:marLeft w:val="0"/>
      <w:marRight w:val="0"/>
      <w:marTop w:val="0"/>
      <w:marBottom w:val="0"/>
      <w:divBdr>
        <w:top w:val="none" w:sz="0" w:space="0" w:color="auto"/>
        <w:left w:val="none" w:sz="0" w:space="0" w:color="auto"/>
        <w:bottom w:val="none" w:sz="0" w:space="0" w:color="auto"/>
        <w:right w:val="none" w:sz="0" w:space="0" w:color="auto"/>
      </w:divBdr>
    </w:div>
    <w:div w:id="147795602">
      <w:bodyDiv w:val="1"/>
      <w:marLeft w:val="0"/>
      <w:marRight w:val="0"/>
      <w:marTop w:val="0"/>
      <w:marBottom w:val="0"/>
      <w:divBdr>
        <w:top w:val="none" w:sz="0" w:space="0" w:color="auto"/>
        <w:left w:val="none" w:sz="0" w:space="0" w:color="auto"/>
        <w:bottom w:val="none" w:sz="0" w:space="0" w:color="auto"/>
        <w:right w:val="none" w:sz="0" w:space="0" w:color="auto"/>
      </w:divBdr>
    </w:div>
    <w:div w:id="154422279">
      <w:bodyDiv w:val="1"/>
      <w:marLeft w:val="0"/>
      <w:marRight w:val="0"/>
      <w:marTop w:val="0"/>
      <w:marBottom w:val="0"/>
      <w:divBdr>
        <w:top w:val="none" w:sz="0" w:space="0" w:color="auto"/>
        <w:left w:val="none" w:sz="0" w:space="0" w:color="auto"/>
        <w:bottom w:val="none" w:sz="0" w:space="0" w:color="auto"/>
        <w:right w:val="none" w:sz="0" w:space="0" w:color="auto"/>
      </w:divBdr>
    </w:div>
    <w:div w:id="155152895">
      <w:bodyDiv w:val="1"/>
      <w:marLeft w:val="0"/>
      <w:marRight w:val="0"/>
      <w:marTop w:val="0"/>
      <w:marBottom w:val="0"/>
      <w:divBdr>
        <w:top w:val="none" w:sz="0" w:space="0" w:color="auto"/>
        <w:left w:val="none" w:sz="0" w:space="0" w:color="auto"/>
        <w:bottom w:val="none" w:sz="0" w:space="0" w:color="auto"/>
        <w:right w:val="none" w:sz="0" w:space="0" w:color="auto"/>
      </w:divBdr>
    </w:div>
    <w:div w:id="189031076">
      <w:bodyDiv w:val="1"/>
      <w:marLeft w:val="0"/>
      <w:marRight w:val="0"/>
      <w:marTop w:val="0"/>
      <w:marBottom w:val="0"/>
      <w:divBdr>
        <w:top w:val="none" w:sz="0" w:space="0" w:color="auto"/>
        <w:left w:val="none" w:sz="0" w:space="0" w:color="auto"/>
        <w:bottom w:val="none" w:sz="0" w:space="0" w:color="auto"/>
        <w:right w:val="none" w:sz="0" w:space="0" w:color="auto"/>
      </w:divBdr>
    </w:div>
    <w:div w:id="196041120">
      <w:bodyDiv w:val="1"/>
      <w:marLeft w:val="0"/>
      <w:marRight w:val="0"/>
      <w:marTop w:val="0"/>
      <w:marBottom w:val="0"/>
      <w:divBdr>
        <w:top w:val="none" w:sz="0" w:space="0" w:color="auto"/>
        <w:left w:val="none" w:sz="0" w:space="0" w:color="auto"/>
        <w:bottom w:val="none" w:sz="0" w:space="0" w:color="auto"/>
        <w:right w:val="none" w:sz="0" w:space="0" w:color="auto"/>
      </w:divBdr>
    </w:div>
    <w:div w:id="197475103">
      <w:bodyDiv w:val="1"/>
      <w:marLeft w:val="0"/>
      <w:marRight w:val="0"/>
      <w:marTop w:val="0"/>
      <w:marBottom w:val="0"/>
      <w:divBdr>
        <w:top w:val="none" w:sz="0" w:space="0" w:color="auto"/>
        <w:left w:val="none" w:sz="0" w:space="0" w:color="auto"/>
        <w:bottom w:val="none" w:sz="0" w:space="0" w:color="auto"/>
        <w:right w:val="none" w:sz="0" w:space="0" w:color="auto"/>
      </w:divBdr>
      <w:divsChild>
        <w:div w:id="265504106">
          <w:marLeft w:val="0"/>
          <w:marRight w:val="0"/>
          <w:marTop w:val="0"/>
          <w:marBottom w:val="0"/>
          <w:divBdr>
            <w:top w:val="none" w:sz="0" w:space="0" w:color="auto"/>
            <w:left w:val="none" w:sz="0" w:space="0" w:color="auto"/>
            <w:bottom w:val="none" w:sz="0" w:space="0" w:color="auto"/>
            <w:right w:val="none" w:sz="0" w:space="0" w:color="auto"/>
          </w:divBdr>
          <w:divsChild>
            <w:div w:id="607543326">
              <w:marLeft w:val="0"/>
              <w:marRight w:val="0"/>
              <w:marTop w:val="0"/>
              <w:marBottom w:val="0"/>
              <w:divBdr>
                <w:top w:val="none" w:sz="0" w:space="0" w:color="auto"/>
                <w:left w:val="none" w:sz="0" w:space="0" w:color="auto"/>
                <w:bottom w:val="none" w:sz="0" w:space="0" w:color="auto"/>
                <w:right w:val="none" w:sz="0" w:space="0" w:color="auto"/>
              </w:divBdr>
              <w:divsChild>
                <w:div w:id="43320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71050">
      <w:bodyDiv w:val="1"/>
      <w:marLeft w:val="0"/>
      <w:marRight w:val="0"/>
      <w:marTop w:val="0"/>
      <w:marBottom w:val="0"/>
      <w:divBdr>
        <w:top w:val="none" w:sz="0" w:space="0" w:color="auto"/>
        <w:left w:val="none" w:sz="0" w:space="0" w:color="auto"/>
        <w:bottom w:val="none" w:sz="0" w:space="0" w:color="auto"/>
        <w:right w:val="none" w:sz="0" w:space="0" w:color="auto"/>
      </w:divBdr>
    </w:div>
    <w:div w:id="209535461">
      <w:bodyDiv w:val="1"/>
      <w:marLeft w:val="0"/>
      <w:marRight w:val="0"/>
      <w:marTop w:val="0"/>
      <w:marBottom w:val="0"/>
      <w:divBdr>
        <w:top w:val="none" w:sz="0" w:space="0" w:color="auto"/>
        <w:left w:val="none" w:sz="0" w:space="0" w:color="auto"/>
        <w:bottom w:val="none" w:sz="0" w:space="0" w:color="auto"/>
        <w:right w:val="none" w:sz="0" w:space="0" w:color="auto"/>
      </w:divBdr>
    </w:div>
    <w:div w:id="218830714">
      <w:bodyDiv w:val="1"/>
      <w:marLeft w:val="0"/>
      <w:marRight w:val="0"/>
      <w:marTop w:val="0"/>
      <w:marBottom w:val="0"/>
      <w:divBdr>
        <w:top w:val="none" w:sz="0" w:space="0" w:color="auto"/>
        <w:left w:val="none" w:sz="0" w:space="0" w:color="auto"/>
        <w:bottom w:val="none" w:sz="0" w:space="0" w:color="auto"/>
        <w:right w:val="none" w:sz="0" w:space="0" w:color="auto"/>
      </w:divBdr>
    </w:div>
    <w:div w:id="252249052">
      <w:bodyDiv w:val="1"/>
      <w:marLeft w:val="0"/>
      <w:marRight w:val="0"/>
      <w:marTop w:val="0"/>
      <w:marBottom w:val="0"/>
      <w:divBdr>
        <w:top w:val="none" w:sz="0" w:space="0" w:color="auto"/>
        <w:left w:val="none" w:sz="0" w:space="0" w:color="auto"/>
        <w:bottom w:val="none" w:sz="0" w:space="0" w:color="auto"/>
        <w:right w:val="none" w:sz="0" w:space="0" w:color="auto"/>
      </w:divBdr>
    </w:div>
    <w:div w:id="258879922">
      <w:bodyDiv w:val="1"/>
      <w:marLeft w:val="0"/>
      <w:marRight w:val="0"/>
      <w:marTop w:val="0"/>
      <w:marBottom w:val="0"/>
      <w:divBdr>
        <w:top w:val="none" w:sz="0" w:space="0" w:color="auto"/>
        <w:left w:val="none" w:sz="0" w:space="0" w:color="auto"/>
        <w:bottom w:val="none" w:sz="0" w:space="0" w:color="auto"/>
        <w:right w:val="none" w:sz="0" w:space="0" w:color="auto"/>
      </w:divBdr>
    </w:div>
    <w:div w:id="259796217">
      <w:bodyDiv w:val="1"/>
      <w:marLeft w:val="0"/>
      <w:marRight w:val="0"/>
      <w:marTop w:val="0"/>
      <w:marBottom w:val="0"/>
      <w:divBdr>
        <w:top w:val="none" w:sz="0" w:space="0" w:color="auto"/>
        <w:left w:val="none" w:sz="0" w:space="0" w:color="auto"/>
        <w:bottom w:val="none" w:sz="0" w:space="0" w:color="auto"/>
        <w:right w:val="none" w:sz="0" w:space="0" w:color="auto"/>
      </w:divBdr>
    </w:div>
    <w:div w:id="265964519">
      <w:bodyDiv w:val="1"/>
      <w:marLeft w:val="0"/>
      <w:marRight w:val="0"/>
      <w:marTop w:val="0"/>
      <w:marBottom w:val="0"/>
      <w:divBdr>
        <w:top w:val="none" w:sz="0" w:space="0" w:color="auto"/>
        <w:left w:val="none" w:sz="0" w:space="0" w:color="auto"/>
        <w:bottom w:val="none" w:sz="0" w:space="0" w:color="auto"/>
        <w:right w:val="none" w:sz="0" w:space="0" w:color="auto"/>
      </w:divBdr>
    </w:div>
    <w:div w:id="289675304">
      <w:bodyDiv w:val="1"/>
      <w:marLeft w:val="0"/>
      <w:marRight w:val="0"/>
      <w:marTop w:val="0"/>
      <w:marBottom w:val="0"/>
      <w:divBdr>
        <w:top w:val="none" w:sz="0" w:space="0" w:color="auto"/>
        <w:left w:val="none" w:sz="0" w:space="0" w:color="auto"/>
        <w:bottom w:val="none" w:sz="0" w:space="0" w:color="auto"/>
        <w:right w:val="none" w:sz="0" w:space="0" w:color="auto"/>
      </w:divBdr>
    </w:div>
    <w:div w:id="296380735">
      <w:bodyDiv w:val="1"/>
      <w:marLeft w:val="0"/>
      <w:marRight w:val="0"/>
      <w:marTop w:val="0"/>
      <w:marBottom w:val="0"/>
      <w:divBdr>
        <w:top w:val="none" w:sz="0" w:space="0" w:color="auto"/>
        <w:left w:val="none" w:sz="0" w:space="0" w:color="auto"/>
        <w:bottom w:val="none" w:sz="0" w:space="0" w:color="auto"/>
        <w:right w:val="none" w:sz="0" w:space="0" w:color="auto"/>
      </w:divBdr>
    </w:div>
    <w:div w:id="299386409">
      <w:bodyDiv w:val="1"/>
      <w:marLeft w:val="0"/>
      <w:marRight w:val="0"/>
      <w:marTop w:val="0"/>
      <w:marBottom w:val="0"/>
      <w:divBdr>
        <w:top w:val="none" w:sz="0" w:space="0" w:color="auto"/>
        <w:left w:val="none" w:sz="0" w:space="0" w:color="auto"/>
        <w:bottom w:val="none" w:sz="0" w:space="0" w:color="auto"/>
        <w:right w:val="none" w:sz="0" w:space="0" w:color="auto"/>
      </w:divBdr>
    </w:div>
    <w:div w:id="328678453">
      <w:bodyDiv w:val="1"/>
      <w:marLeft w:val="0"/>
      <w:marRight w:val="0"/>
      <w:marTop w:val="0"/>
      <w:marBottom w:val="0"/>
      <w:divBdr>
        <w:top w:val="none" w:sz="0" w:space="0" w:color="auto"/>
        <w:left w:val="none" w:sz="0" w:space="0" w:color="auto"/>
        <w:bottom w:val="none" w:sz="0" w:space="0" w:color="auto"/>
        <w:right w:val="none" w:sz="0" w:space="0" w:color="auto"/>
      </w:divBdr>
    </w:div>
    <w:div w:id="342778888">
      <w:bodyDiv w:val="1"/>
      <w:marLeft w:val="0"/>
      <w:marRight w:val="0"/>
      <w:marTop w:val="0"/>
      <w:marBottom w:val="0"/>
      <w:divBdr>
        <w:top w:val="none" w:sz="0" w:space="0" w:color="auto"/>
        <w:left w:val="none" w:sz="0" w:space="0" w:color="auto"/>
        <w:bottom w:val="none" w:sz="0" w:space="0" w:color="auto"/>
        <w:right w:val="none" w:sz="0" w:space="0" w:color="auto"/>
      </w:divBdr>
    </w:div>
    <w:div w:id="378013717">
      <w:bodyDiv w:val="1"/>
      <w:marLeft w:val="0"/>
      <w:marRight w:val="0"/>
      <w:marTop w:val="0"/>
      <w:marBottom w:val="0"/>
      <w:divBdr>
        <w:top w:val="none" w:sz="0" w:space="0" w:color="auto"/>
        <w:left w:val="none" w:sz="0" w:space="0" w:color="auto"/>
        <w:bottom w:val="none" w:sz="0" w:space="0" w:color="auto"/>
        <w:right w:val="none" w:sz="0" w:space="0" w:color="auto"/>
      </w:divBdr>
    </w:div>
    <w:div w:id="392243006">
      <w:bodyDiv w:val="1"/>
      <w:marLeft w:val="0"/>
      <w:marRight w:val="0"/>
      <w:marTop w:val="0"/>
      <w:marBottom w:val="0"/>
      <w:divBdr>
        <w:top w:val="none" w:sz="0" w:space="0" w:color="auto"/>
        <w:left w:val="none" w:sz="0" w:space="0" w:color="auto"/>
        <w:bottom w:val="none" w:sz="0" w:space="0" w:color="auto"/>
        <w:right w:val="none" w:sz="0" w:space="0" w:color="auto"/>
      </w:divBdr>
    </w:div>
    <w:div w:id="407190812">
      <w:bodyDiv w:val="1"/>
      <w:marLeft w:val="0"/>
      <w:marRight w:val="0"/>
      <w:marTop w:val="0"/>
      <w:marBottom w:val="0"/>
      <w:divBdr>
        <w:top w:val="none" w:sz="0" w:space="0" w:color="auto"/>
        <w:left w:val="none" w:sz="0" w:space="0" w:color="auto"/>
        <w:bottom w:val="none" w:sz="0" w:space="0" w:color="auto"/>
        <w:right w:val="none" w:sz="0" w:space="0" w:color="auto"/>
      </w:divBdr>
    </w:div>
    <w:div w:id="421606252">
      <w:bodyDiv w:val="1"/>
      <w:marLeft w:val="0"/>
      <w:marRight w:val="0"/>
      <w:marTop w:val="0"/>
      <w:marBottom w:val="0"/>
      <w:divBdr>
        <w:top w:val="none" w:sz="0" w:space="0" w:color="auto"/>
        <w:left w:val="none" w:sz="0" w:space="0" w:color="auto"/>
        <w:bottom w:val="none" w:sz="0" w:space="0" w:color="auto"/>
        <w:right w:val="none" w:sz="0" w:space="0" w:color="auto"/>
      </w:divBdr>
    </w:div>
    <w:div w:id="424573788">
      <w:bodyDiv w:val="1"/>
      <w:marLeft w:val="0"/>
      <w:marRight w:val="0"/>
      <w:marTop w:val="0"/>
      <w:marBottom w:val="0"/>
      <w:divBdr>
        <w:top w:val="none" w:sz="0" w:space="0" w:color="auto"/>
        <w:left w:val="none" w:sz="0" w:space="0" w:color="auto"/>
        <w:bottom w:val="none" w:sz="0" w:space="0" w:color="auto"/>
        <w:right w:val="none" w:sz="0" w:space="0" w:color="auto"/>
      </w:divBdr>
    </w:div>
    <w:div w:id="431441443">
      <w:bodyDiv w:val="1"/>
      <w:marLeft w:val="0"/>
      <w:marRight w:val="0"/>
      <w:marTop w:val="0"/>
      <w:marBottom w:val="0"/>
      <w:divBdr>
        <w:top w:val="none" w:sz="0" w:space="0" w:color="auto"/>
        <w:left w:val="none" w:sz="0" w:space="0" w:color="auto"/>
        <w:bottom w:val="none" w:sz="0" w:space="0" w:color="auto"/>
        <w:right w:val="none" w:sz="0" w:space="0" w:color="auto"/>
      </w:divBdr>
    </w:div>
    <w:div w:id="445546358">
      <w:bodyDiv w:val="1"/>
      <w:marLeft w:val="0"/>
      <w:marRight w:val="0"/>
      <w:marTop w:val="0"/>
      <w:marBottom w:val="0"/>
      <w:divBdr>
        <w:top w:val="none" w:sz="0" w:space="0" w:color="auto"/>
        <w:left w:val="none" w:sz="0" w:space="0" w:color="auto"/>
        <w:bottom w:val="none" w:sz="0" w:space="0" w:color="auto"/>
        <w:right w:val="none" w:sz="0" w:space="0" w:color="auto"/>
      </w:divBdr>
    </w:div>
    <w:div w:id="463893278">
      <w:bodyDiv w:val="1"/>
      <w:marLeft w:val="0"/>
      <w:marRight w:val="0"/>
      <w:marTop w:val="0"/>
      <w:marBottom w:val="0"/>
      <w:divBdr>
        <w:top w:val="none" w:sz="0" w:space="0" w:color="auto"/>
        <w:left w:val="none" w:sz="0" w:space="0" w:color="auto"/>
        <w:bottom w:val="none" w:sz="0" w:space="0" w:color="auto"/>
        <w:right w:val="none" w:sz="0" w:space="0" w:color="auto"/>
      </w:divBdr>
    </w:div>
    <w:div w:id="497621716">
      <w:bodyDiv w:val="1"/>
      <w:marLeft w:val="0"/>
      <w:marRight w:val="0"/>
      <w:marTop w:val="0"/>
      <w:marBottom w:val="0"/>
      <w:divBdr>
        <w:top w:val="none" w:sz="0" w:space="0" w:color="auto"/>
        <w:left w:val="none" w:sz="0" w:space="0" w:color="auto"/>
        <w:bottom w:val="none" w:sz="0" w:space="0" w:color="auto"/>
        <w:right w:val="none" w:sz="0" w:space="0" w:color="auto"/>
      </w:divBdr>
    </w:div>
    <w:div w:id="498499397">
      <w:bodyDiv w:val="1"/>
      <w:marLeft w:val="0"/>
      <w:marRight w:val="0"/>
      <w:marTop w:val="0"/>
      <w:marBottom w:val="0"/>
      <w:divBdr>
        <w:top w:val="none" w:sz="0" w:space="0" w:color="auto"/>
        <w:left w:val="none" w:sz="0" w:space="0" w:color="auto"/>
        <w:bottom w:val="none" w:sz="0" w:space="0" w:color="auto"/>
        <w:right w:val="none" w:sz="0" w:space="0" w:color="auto"/>
      </w:divBdr>
    </w:div>
    <w:div w:id="557329223">
      <w:bodyDiv w:val="1"/>
      <w:marLeft w:val="0"/>
      <w:marRight w:val="0"/>
      <w:marTop w:val="0"/>
      <w:marBottom w:val="0"/>
      <w:divBdr>
        <w:top w:val="none" w:sz="0" w:space="0" w:color="auto"/>
        <w:left w:val="none" w:sz="0" w:space="0" w:color="auto"/>
        <w:bottom w:val="none" w:sz="0" w:space="0" w:color="auto"/>
        <w:right w:val="none" w:sz="0" w:space="0" w:color="auto"/>
      </w:divBdr>
    </w:div>
    <w:div w:id="557595798">
      <w:bodyDiv w:val="1"/>
      <w:marLeft w:val="0"/>
      <w:marRight w:val="0"/>
      <w:marTop w:val="0"/>
      <w:marBottom w:val="0"/>
      <w:divBdr>
        <w:top w:val="none" w:sz="0" w:space="0" w:color="auto"/>
        <w:left w:val="none" w:sz="0" w:space="0" w:color="auto"/>
        <w:bottom w:val="none" w:sz="0" w:space="0" w:color="auto"/>
        <w:right w:val="none" w:sz="0" w:space="0" w:color="auto"/>
      </w:divBdr>
    </w:div>
    <w:div w:id="586158056">
      <w:bodyDiv w:val="1"/>
      <w:marLeft w:val="0"/>
      <w:marRight w:val="0"/>
      <w:marTop w:val="0"/>
      <w:marBottom w:val="0"/>
      <w:divBdr>
        <w:top w:val="none" w:sz="0" w:space="0" w:color="auto"/>
        <w:left w:val="none" w:sz="0" w:space="0" w:color="auto"/>
        <w:bottom w:val="none" w:sz="0" w:space="0" w:color="auto"/>
        <w:right w:val="none" w:sz="0" w:space="0" w:color="auto"/>
      </w:divBdr>
    </w:div>
    <w:div w:id="588775473">
      <w:bodyDiv w:val="1"/>
      <w:marLeft w:val="0"/>
      <w:marRight w:val="0"/>
      <w:marTop w:val="0"/>
      <w:marBottom w:val="0"/>
      <w:divBdr>
        <w:top w:val="none" w:sz="0" w:space="0" w:color="auto"/>
        <w:left w:val="none" w:sz="0" w:space="0" w:color="auto"/>
        <w:bottom w:val="none" w:sz="0" w:space="0" w:color="auto"/>
        <w:right w:val="none" w:sz="0" w:space="0" w:color="auto"/>
      </w:divBdr>
    </w:div>
    <w:div w:id="611474355">
      <w:bodyDiv w:val="1"/>
      <w:marLeft w:val="0"/>
      <w:marRight w:val="0"/>
      <w:marTop w:val="0"/>
      <w:marBottom w:val="0"/>
      <w:divBdr>
        <w:top w:val="none" w:sz="0" w:space="0" w:color="auto"/>
        <w:left w:val="none" w:sz="0" w:space="0" w:color="auto"/>
        <w:bottom w:val="none" w:sz="0" w:space="0" w:color="auto"/>
        <w:right w:val="none" w:sz="0" w:space="0" w:color="auto"/>
      </w:divBdr>
    </w:div>
    <w:div w:id="636954436">
      <w:bodyDiv w:val="1"/>
      <w:marLeft w:val="0"/>
      <w:marRight w:val="0"/>
      <w:marTop w:val="0"/>
      <w:marBottom w:val="0"/>
      <w:divBdr>
        <w:top w:val="none" w:sz="0" w:space="0" w:color="auto"/>
        <w:left w:val="none" w:sz="0" w:space="0" w:color="auto"/>
        <w:bottom w:val="none" w:sz="0" w:space="0" w:color="auto"/>
        <w:right w:val="none" w:sz="0" w:space="0" w:color="auto"/>
      </w:divBdr>
    </w:div>
    <w:div w:id="653685920">
      <w:bodyDiv w:val="1"/>
      <w:marLeft w:val="0"/>
      <w:marRight w:val="0"/>
      <w:marTop w:val="0"/>
      <w:marBottom w:val="0"/>
      <w:divBdr>
        <w:top w:val="none" w:sz="0" w:space="0" w:color="auto"/>
        <w:left w:val="none" w:sz="0" w:space="0" w:color="auto"/>
        <w:bottom w:val="none" w:sz="0" w:space="0" w:color="auto"/>
        <w:right w:val="none" w:sz="0" w:space="0" w:color="auto"/>
      </w:divBdr>
    </w:div>
    <w:div w:id="662272461">
      <w:bodyDiv w:val="1"/>
      <w:marLeft w:val="0"/>
      <w:marRight w:val="0"/>
      <w:marTop w:val="0"/>
      <w:marBottom w:val="0"/>
      <w:divBdr>
        <w:top w:val="none" w:sz="0" w:space="0" w:color="auto"/>
        <w:left w:val="none" w:sz="0" w:space="0" w:color="auto"/>
        <w:bottom w:val="none" w:sz="0" w:space="0" w:color="auto"/>
        <w:right w:val="none" w:sz="0" w:space="0" w:color="auto"/>
      </w:divBdr>
    </w:div>
    <w:div w:id="663749311">
      <w:bodyDiv w:val="1"/>
      <w:marLeft w:val="0"/>
      <w:marRight w:val="0"/>
      <w:marTop w:val="0"/>
      <w:marBottom w:val="0"/>
      <w:divBdr>
        <w:top w:val="none" w:sz="0" w:space="0" w:color="auto"/>
        <w:left w:val="none" w:sz="0" w:space="0" w:color="auto"/>
        <w:bottom w:val="none" w:sz="0" w:space="0" w:color="auto"/>
        <w:right w:val="none" w:sz="0" w:space="0" w:color="auto"/>
      </w:divBdr>
    </w:div>
    <w:div w:id="667635950">
      <w:bodyDiv w:val="1"/>
      <w:marLeft w:val="0"/>
      <w:marRight w:val="0"/>
      <w:marTop w:val="0"/>
      <w:marBottom w:val="0"/>
      <w:divBdr>
        <w:top w:val="none" w:sz="0" w:space="0" w:color="auto"/>
        <w:left w:val="none" w:sz="0" w:space="0" w:color="auto"/>
        <w:bottom w:val="none" w:sz="0" w:space="0" w:color="auto"/>
        <w:right w:val="none" w:sz="0" w:space="0" w:color="auto"/>
      </w:divBdr>
    </w:div>
    <w:div w:id="667827440">
      <w:bodyDiv w:val="1"/>
      <w:marLeft w:val="0"/>
      <w:marRight w:val="0"/>
      <w:marTop w:val="0"/>
      <w:marBottom w:val="0"/>
      <w:divBdr>
        <w:top w:val="none" w:sz="0" w:space="0" w:color="auto"/>
        <w:left w:val="none" w:sz="0" w:space="0" w:color="auto"/>
        <w:bottom w:val="none" w:sz="0" w:space="0" w:color="auto"/>
        <w:right w:val="none" w:sz="0" w:space="0" w:color="auto"/>
      </w:divBdr>
    </w:div>
    <w:div w:id="679623021">
      <w:bodyDiv w:val="1"/>
      <w:marLeft w:val="0"/>
      <w:marRight w:val="0"/>
      <w:marTop w:val="0"/>
      <w:marBottom w:val="0"/>
      <w:divBdr>
        <w:top w:val="none" w:sz="0" w:space="0" w:color="auto"/>
        <w:left w:val="none" w:sz="0" w:space="0" w:color="auto"/>
        <w:bottom w:val="none" w:sz="0" w:space="0" w:color="auto"/>
        <w:right w:val="none" w:sz="0" w:space="0" w:color="auto"/>
      </w:divBdr>
    </w:div>
    <w:div w:id="684599665">
      <w:bodyDiv w:val="1"/>
      <w:marLeft w:val="0"/>
      <w:marRight w:val="0"/>
      <w:marTop w:val="0"/>
      <w:marBottom w:val="0"/>
      <w:divBdr>
        <w:top w:val="none" w:sz="0" w:space="0" w:color="auto"/>
        <w:left w:val="none" w:sz="0" w:space="0" w:color="auto"/>
        <w:bottom w:val="none" w:sz="0" w:space="0" w:color="auto"/>
        <w:right w:val="none" w:sz="0" w:space="0" w:color="auto"/>
      </w:divBdr>
    </w:div>
    <w:div w:id="694189224">
      <w:bodyDiv w:val="1"/>
      <w:marLeft w:val="0"/>
      <w:marRight w:val="0"/>
      <w:marTop w:val="0"/>
      <w:marBottom w:val="0"/>
      <w:divBdr>
        <w:top w:val="none" w:sz="0" w:space="0" w:color="auto"/>
        <w:left w:val="none" w:sz="0" w:space="0" w:color="auto"/>
        <w:bottom w:val="none" w:sz="0" w:space="0" w:color="auto"/>
        <w:right w:val="none" w:sz="0" w:space="0" w:color="auto"/>
      </w:divBdr>
    </w:div>
    <w:div w:id="703822226">
      <w:bodyDiv w:val="1"/>
      <w:marLeft w:val="0"/>
      <w:marRight w:val="0"/>
      <w:marTop w:val="0"/>
      <w:marBottom w:val="0"/>
      <w:divBdr>
        <w:top w:val="none" w:sz="0" w:space="0" w:color="auto"/>
        <w:left w:val="none" w:sz="0" w:space="0" w:color="auto"/>
        <w:bottom w:val="none" w:sz="0" w:space="0" w:color="auto"/>
        <w:right w:val="none" w:sz="0" w:space="0" w:color="auto"/>
      </w:divBdr>
    </w:div>
    <w:div w:id="751045772">
      <w:bodyDiv w:val="1"/>
      <w:marLeft w:val="0"/>
      <w:marRight w:val="0"/>
      <w:marTop w:val="0"/>
      <w:marBottom w:val="0"/>
      <w:divBdr>
        <w:top w:val="none" w:sz="0" w:space="0" w:color="auto"/>
        <w:left w:val="none" w:sz="0" w:space="0" w:color="auto"/>
        <w:bottom w:val="none" w:sz="0" w:space="0" w:color="auto"/>
        <w:right w:val="none" w:sz="0" w:space="0" w:color="auto"/>
      </w:divBdr>
    </w:div>
    <w:div w:id="777875435">
      <w:bodyDiv w:val="1"/>
      <w:marLeft w:val="0"/>
      <w:marRight w:val="0"/>
      <w:marTop w:val="0"/>
      <w:marBottom w:val="0"/>
      <w:divBdr>
        <w:top w:val="none" w:sz="0" w:space="0" w:color="auto"/>
        <w:left w:val="none" w:sz="0" w:space="0" w:color="auto"/>
        <w:bottom w:val="none" w:sz="0" w:space="0" w:color="auto"/>
        <w:right w:val="none" w:sz="0" w:space="0" w:color="auto"/>
      </w:divBdr>
    </w:div>
    <w:div w:id="817112251">
      <w:bodyDiv w:val="1"/>
      <w:marLeft w:val="0"/>
      <w:marRight w:val="0"/>
      <w:marTop w:val="0"/>
      <w:marBottom w:val="0"/>
      <w:divBdr>
        <w:top w:val="none" w:sz="0" w:space="0" w:color="auto"/>
        <w:left w:val="none" w:sz="0" w:space="0" w:color="auto"/>
        <w:bottom w:val="none" w:sz="0" w:space="0" w:color="auto"/>
        <w:right w:val="none" w:sz="0" w:space="0" w:color="auto"/>
      </w:divBdr>
      <w:divsChild>
        <w:div w:id="81726627">
          <w:marLeft w:val="0"/>
          <w:marRight w:val="0"/>
          <w:marTop w:val="0"/>
          <w:marBottom w:val="0"/>
          <w:divBdr>
            <w:top w:val="none" w:sz="0" w:space="0" w:color="auto"/>
            <w:left w:val="none" w:sz="0" w:space="0" w:color="auto"/>
            <w:bottom w:val="none" w:sz="0" w:space="0" w:color="auto"/>
            <w:right w:val="none" w:sz="0" w:space="0" w:color="auto"/>
          </w:divBdr>
        </w:div>
        <w:div w:id="1423262215">
          <w:marLeft w:val="0"/>
          <w:marRight w:val="0"/>
          <w:marTop w:val="0"/>
          <w:marBottom w:val="0"/>
          <w:divBdr>
            <w:top w:val="none" w:sz="0" w:space="0" w:color="auto"/>
            <w:left w:val="none" w:sz="0" w:space="0" w:color="auto"/>
            <w:bottom w:val="none" w:sz="0" w:space="0" w:color="auto"/>
            <w:right w:val="none" w:sz="0" w:space="0" w:color="auto"/>
          </w:divBdr>
        </w:div>
      </w:divsChild>
    </w:div>
    <w:div w:id="843973951">
      <w:bodyDiv w:val="1"/>
      <w:marLeft w:val="0"/>
      <w:marRight w:val="0"/>
      <w:marTop w:val="0"/>
      <w:marBottom w:val="0"/>
      <w:divBdr>
        <w:top w:val="none" w:sz="0" w:space="0" w:color="auto"/>
        <w:left w:val="none" w:sz="0" w:space="0" w:color="auto"/>
        <w:bottom w:val="none" w:sz="0" w:space="0" w:color="auto"/>
        <w:right w:val="none" w:sz="0" w:space="0" w:color="auto"/>
      </w:divBdr>
    </w:div>
    <w:div w:id="848956483">
      <w:bodyDiv w:val="1"/>
      <w:marLeft w:val="0"/>
      <w:marRight w:val="0"/>
      <w:marTop w:val="0"/>
      <w:marBottom w:val="0"/>
      <w:divBdr>
        <w:top w:val="none" w:sz="0" w:space="0" w:color="auto"/>
        <w:left w:val="none" w:sz="0" w:space="0" w:color="auto"/>
        <w:bottom w:val="none" w:sz="0" w:space="0" w:color="auto"/>
        <w:right w:val="none" w:sz="0" w:space="0" w:color="auto"/>
      </w:divBdr>
    </w:div>
    <w:div w:id="860625800">
      <w:bodyDiv w:val="1"/>
      <w:marLeft w:val="0"/>
      <w:marRight w:val="0"/>
      <w:marTop w:val="0"/>
      <w:marBottom w:val="0"/>
      <w:divBdr>
        <w:top w:val="none" w:sz="0" w:space="0" w:color="auto"/>
        <w:left w:val="none" w:sz="0" w:space="0" w:color="auto"/>
        <w:bottom w:val="none" w:sz="0" w:space="0" w:color="auto"/>
        <w:right w:val="none" w:sz="0" w:space="0" w:color="auto"/>
      </w:divBdr>
    </w:div>
    <w:div w:id="866059649">
      <w:bodyDiv w:val="1"/>
      <w:marLeft w:val="0"/>
      <w:marRight w:val="0"/>
      <w:marTop w:val="0"/>
      <w:marBottom w:val="0"/>
      <w:divBdr>
        <w:top w:val="none" w:sz="0" w:space="0" w:color="auto"/>
        <w:left w:val="none" w:sz="0" w:space="0" w:color="auto"/>
        <w:bottom w:val="none" w:sz="0" w:space="0" w:color="auto"/>
        <w:right w:val="none" w:sz="0" w:space="0" w:color="auto"/>
      </w:divBdr>
    </w:div>
    <w:div w:id="879393942">
      <w:bodyDiv w:val="1"/>
      <w:marLeft w:val="0"/>
      <w:marRight w:val="0"/>
      <w:marTop w:val="0"/>
      <w:marBottom w:val="0"/>
      <w:divBdr>
        <w:top w:val="none" w:sz="0" w:space="0" w:color="auto"/>
        <w:left w:val="none" w:sz="0" w:space="0" w:color="auto"/>
        <w:bottom w:val="none" w:sz="0" w:space="0" w:color="auto"/>
        <w:right w:val="none" w:sz="0" w:space="0" w:color="auto"/>
      </w:divBdr>
    </w:div>
    <w:div w:id="886263210">
      <w:bodyDiv w:val="1"/>
      <w:marLeft w:val="0"/>
      <w:marRight w:val="0"/>
      <w:marTop w:val="0"/>
      <w:marBottom w:val="0"/>
      <w:divBdr>
        <w:top w:val="none" w:sz="0" w:space="0" w:color="auto"/>
        <w:left w:val="none" w:sz="0" w:space="0" w:color="auto"/>
        <w:bottom w:val="none" w:sz="0" w:space="0" w:color="auto"/>
        <w:right w:val="none" w:sz="0" w:space="0" w:color="auto"/>
      </w:divBdr>
    </w:div>
    <w:div w:id="904611791">
      <w:bodyDiv w:val="1"/>
      <w:marLeft w:val="0"/>
      <w:marRight w:val="0"/>
      <w:marTop w:val="0"/>
      <w:marBottom w:val="0"/>
      <w:divBdr>
        <w:top w:val="none" w:sz="0" w:space="0" w:color="auto"/>
        <w:left w:val="none" w:sz="0" w:space="0" w:color="auto"/>
        <w:bottom w:val="none" w:sz="0" w:space="0" w:color="auto"/>
        <w:right w:val="none" w:sz="0" w:space="0" w:color="auto"/>
      </w:divBdr>
    </w:div>
    <w:div w:id="923682902">
      <w:bodyDiv w:val="1"/>
      <w:marLeft w:val="0"/>
      <w:marRight w:val="0"/>
      <w:marTop w:val="0"/>
      <w:marBottom w:val="0"/>
      <w:divBdr>
        <w:top w:val="none" w:sz="0" w:space="0" w:color="auto"/>
        <w:left w:val="none" w:sz="0" w:space="0" w:color="auto"/>
        <w:bottom w:val="none" w:sz="0" w:space="0" w:color="auto"/>
        <w:right w:val="none" w:sz="0" w:space="0" w:color="auto"/>
      </w:divBdr>
    </w:div>
    <w:div w:id="925698399">
      <w:bodyDiv w:val="1"/>
      <w:marLeft w:val="0"/>
      <w:marRight w:val="0"/>
      <w:marTop w:val="0"/>
      <w:marBottom w:val="0"/>
      <w:divBdr>
        <w:top w:val="none" w:sz="0" w:space="0" w:color="auto"/>
        <w:left w:val="none" w:sz="0" w:space="0" w:color="auto"/>
        <w:bottom w:val="none" w:sz="0" w:space="0" w:color="auto"/>
        <w:right w:val="none" w:sz="0" w:space="0" w:color="auto"/>
      </w:divBdr>
    </w:div>
    <w:div w:id="937714375">
      <w:bodyDiv w:val="1"/>
      <w:marLeft w:val="0"/>
      <w:marRight w:val="0"/>
      <w:marTop w:val="0"/>
      <w:marBottom w:val="0"/>
      <w:divBdr>
        <w:top w:val="none" w:sz="0" w:space="0" w:color="auto"/>
        <w:left w:val="none" w:sz="0" w:space="0" w:color="auto"/>
        <w:bottom w:val="none" w:sz="0" w:space="0" w:color="auto"/>
        <w:right w:val="none" w:sz="0" w:space="0" w:color="auto"/>
      </w:divBdr>
    </w:div>
    <w:div w:id="945622059">
      <w:bodyDiv w:val="1"/>
      <w:marLeft w:val="0"/>
      <w:marRight w:val="0"/>
      <w:marTop w:val="0"/>
      <w:marBottom w:val="0"/>
      <w:divBdr>
        <w:top w:val="none" w:sz="0" w:space="0" w:color="auto"/>
        <w:left w:val="none" w:sz="0" w:space="0" w:color="auto"/>
        <w:bottom w:val="none" w:sz="0" w:space="0" w:color="auto"/>
        <w:right w:val="none" w:sz="0" w:space="0" w:color="auto"/>
      </w:divBdr>
    </w:div>
    <w:div w:id="948659773">
      <w:bodyDiv w:val="1"/>
      <w:marLeft w:val="0"/>
      <w:marRight w:val="0"/>
      <w:marTop w:val="0"/>
      <w:marBottom w:val="0"/>
      <w:divBdr>
        <w:top w:val="none" w:sz="0" w:space="0" w:color="auto"/>
        <w:left w:val="none" w:sz="0" w:space="0" w:color="auto"/>
        <w:bottom w:val="none" w:sz="0" w:space="0" w:color="auto"/>
        <w:right w:val="none" w:sz="0" w:space="0" w:color="auto"/>
      </w:divBdr>
    </w:div>
    <w:div w:id="1010260778">
      <w:bodyDiv w:val="1"/>
      <w:marLeft w:val="0"/>
      <w:marRight w:val="0"/>
      <w:marTop w:val="0"/>
      <w:marBottom w:val="0"/>
      <w:divBdr>
        <w:top w:val="none" w:sz="0" w:space="0" w:color="auto"/>
        <w:left w:val="none" w:sz="0" w:space="0" w:color="auto"/>
        <w:bottom w:val="none" w:sz="0" w:space="0" w:color="auto"/>
        <w:right w:val="none" w:sz="0" w:space="0" w:color="auto"/>
      </w:divBdr>
    </w:div>
    <w:div w:id="1021590552">
      <w:bodyDiv w:val="1"/>
      <w:marLeft w:val="0"/>
      <w:marRight w:val="0"/>
      <w:marTop w:val="0"/>
      <w:marBottom w:val="0"/>
      <w:divBdr>
        <w:top w:val="none" w:sz="0" w:space="0" w:color="auto"/>
        <w:left w:val="none" w:sz="0" w:space="0" w:color="auto"/>
        <w:bottom w:val="none" w:sz="0" w:space="0" w:color="auto"/>
        <w:right w:val="none" w:sz="0" w:space="0" w:color="auto"/>
      </w:divBdr>
    </w:div>
    <w:div w:id="1024327769">
      <w:bodyDiv w:val="1"/>
      <w:marLeft w:val="0"/>
      <w:marRight w:val="0"/>
      <w:marTop w:val="0"/>
      <w:marBottom w:val="0"/>
      <w:divBdr>
        <w:top w:val="none" w:sz="0" w:space="0" w:color="auto"/>
        <w:left w:val="none" w:sz="0" w:space="0" w:color="auto"/>
        <w:bottom w:val="none" w:sz="0" w:space="0" w:color="auto"/>
        <w:right w:val="none" w:sz="0" w:space="0" w:color="auto"/>
      </w:divBdr>
    </w:div>
    <w:div w:id="1025598079">
      <w:bodyDiv w:val="1"/>
      <w:marLeft w:val="0"/>
      <w:marRight w:val="0"/>
      <w:marTop w:val="0"/>
      <w:marBottom w:val="0"/>
      <w:divBdr>
        <w:top w:val="none" w:sz="0" w:space="0" w:color="auto"/>
        <w:left w:val="none" w:sz="0" w:space="0" w:color="auto"/>
        <w:bottom w:val="none" w:sz="0" w:space="0" w:color="auto"/>
        <w:right w:val="none" w:sz="0" w:space="0" w:color="auto"/>
      </w:divBdr>
    </w:div>
    <w:div w:id="1036809067">
      <w:bodyDiv w:val="1"/>
      <w:marLeft w:val="0"/>
      <w:marRight w:val="0"/>
      <w:marTop w:val="0"/>
      <w:marBottom w:val="0"/>
      <w:divBdr>
        <w:top w:val="none" w:sz="0" w:space="0" w:color="auto"/>
        <w:left w:val="none" w:sz="0" w:space="0" w:color="auto"/>
        <w:bottom w:val="none" w:sz="0" w:space="0" w:color="auto"/>
        <w:right w:val="none" w:sz="0" w:space="0" w:color="auto"/>
      </w:divBdr>
    </w:div>
    <w:div w:id="1067338865">
      <w:bodyDiv w:val="1"/>
      <w:marLeft w:val="0"/>
      <w:marRight w:val="0"/>
      <w:marTop w:val="0"/>
      <w:marBottom w:val="0"/>
      <w:divBdr>
        <w:top w:val="none" w:sz="0" w:space="0" w:color="auto"/>
        <w:left w:val="none" w:sz="0" w:space="0" w:color="auto"/>
        <w:bottom w:val="none" w:sz="0" w:space="0" w:color="auto"/>
        <w:right w:val="none" w:sz="0" w:space="0" w:color="auto"/>
      </w:divBdr>
    </w:div>
    <w:div w:id="1090616750">
      <w:bodyDiv w:val="1"/>
      <w:marLeft w:val="0"/>
      <w:marRight w:val="0"/>
      <w:marTop w:val="0"/>
      <w:marBottom w:val="0"/>
      <w:divBdr>
        <w:top w:val="none" w:sz="0" w:space="0" w:color="auto"/>
        <w:left w:val="none" w:sz="0" w:space="0" w:color="auto"/>
        <w:bottom w:val="none" w:sz="0" w:space="0" w:color="auto"/>
        <w:right w:val="none" w:sz="0" w:space="0" w:color="auto"/>
      </w:divBdr>
    </w:div>
    <w:div w:id="1105803908">
      <w:bodyDiv w:val="1"/>
      <w:marLeft w:val="0"/>
      <w:marRight w:val="0"/>
      <w:marTop w:val="0"/>
      <w:marBottom w:val="0"/>
      <w:divBdr>
        <w:top w:val="none" w:sz="0" w:space="0" w:color="auto"/>
        <w:left w:val="none" w:sz="0" w:space="0" w:color="auto"/>
        <w:bottom w:val="none" w:sz="0" w:space="0" w:color="auto"/>
        <w:right w:val="none" w:sz="0" w:space="0" w:color="auto"/>
      </w:divBdr>
    </w:div>
    <w:div w:id="1140809269">
      <w:bodyDiv w:val="1"/>
      <w:marLeft w:val="0"/>
      <w:marRight w:val="0"/>
      <w:marTop w:val="0"/>
      <w:marBottom w:val="0"/>
      <w:divBdr>
        <w:top w:val="none" w:sz="0" w:space="0" w:color="auto"/>
        <w:left w:val="none" w:sz="0" w:space="0" w:color="auto"/>
        <w:bottom w:val="none" w:sz="0" w:space="0" w:color="auto"/>
        <w:right w:val="none" w:sz="0" w:space="0" w:color="auto"/>
      </w:divBdr>
    </w:div>
    <w:div w:id="1190415560">
      <w:bodyDiv w:val="1"/>
      <w:marLeft w:val="0"/>
      <w:marRight w:val="0"/>
      <w:marTop w:val="0"/>
      <w:marBottom w:val="0"/>
      <w:divBdr>
        <w:top w:val="none" w:sz="0" w:space="0" w:color="auto"/>
        <w:left w:val="none" w:sz="0" w:space="0" w:color="auto"/>
        <w:bottom w:val="none" w:sz="0" w:space="0" w:color="auto"/>
        <w:right w:val="none" w:sz="0" w:space="0" w:color="auto"/>
      </w:divBdr>
    </w:div>
    <w:div w:id="1195844348">
      <w:bodyDiv w:val="1"/>
      <w:marLeft w:val="0"/>
      <w:marRight w:val="0"/>
      <w:marTop w:val="0"/>
      <w:marBottom w:val="0"/>
      <w:divBdr>
        <w:top w:val="none" w:sz="0" w:space="0" w:color="auto"/>
        <w:left w:val="none" w:sz="0" w:space="0" w:color="auto"/>
        <w:bottom w:val="none" w:sz="0" w:space="0" w:color="auto"/>
        <w:right w:val="none" w:sz="0" w:space="0" w:color="auto"/>
      </w:divBdr>
    </w:div>
    <w:div w:id="1202353971">
      <w:bodyDiv w:val="1"/>
      <w:marLeft w:val="0"/>
      <w:marRight w:val="0"/>
      <w:marTop w:val="0"/>
      <w:marBottom w:val="0"/>
      <w:divBdr>
        <w:top w:val="none" w:sz="0" w:space="0" w:color="auto"/>
        <w:left w:val="none" w:sz="0" w:space="0" w:color="auto"/>
        <w:bottom w:val="none" w:sz="0" w:space="0" w:color="auto"/>
        <w:right w:val="none" w:sz="0" w:space="0" w:color="auto"/>
      </w:divBdr>
    </w:div>
    <w:div w:id="1222519269">
      <w:bodyDiv w:val="1"/>
      <w:marLeft w:val="0"/>
      <w:marRight w:val="0"/>
      <w:marTop w:val="0"/>
      <w:marBottom w:val="0"/>
      <w:divBdr>
        <w:top w:val="none" w:sz="0" w:space="0" w:color="auto"/>
        <w:left w:val="none" w:sz="0" w:space="0" w:color="auto"/>
        <w:bottom w:val="none" w:sz="0" w:space="0" w:color="auto"/>
        <w:right w:val="none" w:sz="0" w:space="0" w:color="auto"/>
      </w:divBdr>
    </w:div>
    <w:div w:id="1237208581">
      <w:bodyDiv w:val="1"/>
      <w:marLeft w:val="0"/>
      <w:marRight w:val="0"/>
      <w:marTop w:val="0"/>
      <w:marBottom w:val="0"/>
      <w:divBdr>
        <w:top w:val="none" w:sz="0" w:space="0" w:color="auto"/>
        <w:left w:val="none" w:sz="0" w:space="0" w:color="auto"/>
        <w:bottom w:val="none" w:sz="0" w:space="0" w:color="auto"/>
        <w:right w:val="none" w:sz="0" w:space="0" w:color="auto"/>
      </w:divBdr>
    </w:div>
    <w:div w:id="1287466916">
      <w:bodyDiv w:val="1"/>
      <w:marLeft w:val="0"/>
      <w:marRight w:val="0"/>
      <w:marTop w:val="0"/>
      <w:marBottom w:val="0"/>
      <w:divBdr>
        <w:top w:val="none" w:sz="0" w:space="0" w:color="auto"/>
        <w:left w:val="none" w:sz="0" w:space="0" w:color="auto"/>
        <w:bottom w:val="none" w:sz="0" w:space="0" w:color="auto"/>
        <w:right w:val="none" w:sz="0" w:space="0" w:color="auto"/>
      </w:divBdr>
    </w:div>
    <w:div w:id="1298491931">
      <w:bodyDiv w:val="1"/>
      <w:marLeft w:val="0"/>
      <w:marRight w:val="0"/>
      <w:marTop w:val="0"/>
      <w:marBottom w:val="0"/>
      <w:divBdr>
        <w:top w:val="none" w:sz="0" w:space="0" w:color="auto"/>
        <w:left w:val="none" w:sz="0" w:space="0" w:color="auto"/>
        <w:bottom w:val="none" w:sz="0" w:space="0" w:color="auto"/>
        <w:right w:val="none" w:sz="0" w:space="0" w:color="auto"/>
      </w:divBdr>
    </w:div>
    <w:div w:id="1334532658">
      <w:bodyDiv w:val="1"/>
      <w:marLeft w:val="0"/>
      <w:marRight w:val="0"/>
      <w:marTop w:val="0"/>
      <w:marBottom w:val="0"/>
      <w:divBdr>
        <w:top w:val="none" w:sz="0" w:space="0" w:color="auto"/>
        <w:left w:val="none" w:sz="0" w:space="0" w:color="auto"/>
        <w:bottom w:val="none" w:sz="0" w:space="0" w:color="auto"/>
        <w:right w:val="none" w:sz="0" w:space="0" w:color="auto"/>
      </w:divBdr>
    </w:div>
    <w:div w:id="1362897093">
      <w:bodyDiv w:val="1"/>
      <w:marLeft w:val="0"/>
      <w:marRight w:val="0"/>
      <w:marTop w:val="0"/>
      <w:marBottom w:val="0"/>
      <w:divBdr>
        <w:top w:val="none" w:sz="0" w:space="0" w:color="auto"/>
        <w:left w:val="none" w:sz="0" w:space="0" w:color="auto"/>
        <w:bottom w:val="none" w:sz="0" w:space="0" w:color="auto"/>
        <w:right w:val="none" w:sz="0" w:space="0" w:color="auto"/>
      </w:divBdr>
      <w:divsChild>
        <w:div w:id="520322733">
          <w:marLeft w:val="0"/>
          <w:marRight w:val="0"/>
          <w:marTop w:val="0"/>
          <w:marBottom w:val="0"/>
          <w:divBdr>
            <w:top w:val="none" w:sz="0" w:space="0" w:color="auto"/>
            <w:left w:val="none" w:sz="0" w:space="0" w:color="auto"/>
            <w:bottom w:val="none" w:sz="0" w:space="0" w:color="auto"/>
            <w:right w:val="none" w:sz="0" w:space="0" w:color="auto"/>
          </w:divBdr>
          <w:divsChild>
            <w:div w:id="816729731">
              <w:marLeft w:val="0"/>
              <w:marRight w:val="0"/>
              <w:marTop w:val="0"/>
              <w:marBottom w:val="0"/>
              <w:divBdr>
                <w:top w:val="none" w:sz="0" w:space="0" w:color="auto"/>
                <w:left w:val="none" w:sz="0" w:space="0" w:color="auto"/>
                <w:bottom w:val="none" w:sz="0" w:space="0" w:color="auto"/>
                <w:right w:val="none" w:sz="0" w:space="0" w:color="auto"/>
              </w:divBdr>
              <w:divsChild>
                <w:div w:id="112507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403212303">
      <w:bodyDiv w:val="1"/>
      <w:marLeft w:val="0"/>
      <w:marRight w:val="0"/>
      <w:marTop w:val="0"/>
      <w:marBottom w:val="0"/>
      <w:divBdr>
        <w:top w:val="none" w:sz="0" w:space="0" w:color="auto"/>
        <w:left w:val="none" w:sz="0" w:space="0" w:color="auto"/>
        <w:bottom w:val="none" w:sz="0" w:space="0" w:color="auto"/>
        <w:right w:val="none" w:sz="0" w:space="0" w:color="auto"/>
      </w:divBdr>
    </w:div>
    <w:div w:id="1424842577">
      <w:bodyDiv w:val="1"/>
      <w:marLeft w:val="0"/>
      <w:marRight w:val="0"/>
      <w:marTop w:val="0"/>
      <w:marBottom w:val="0"/>
      <w:divBdr>
        <w:top w:val="none" w:sz="0" w:space="0" w:color="auto"/>
        <w:left w:val="none" w:sz="0" w:space="0" w:color="auto"/>
        <w:bottom w:val="none" w:sz="0" w:space="0" w:color="auto"/>
        <w:right w:val="none" w:sz="0" w:space="0" w:color="auto"/>
      </w:divBdr>
    </w:div>
    <w:div w:id="1451897563">
      <w:bodyDiv w:val="1"/>
      <w:marLeft w:val="0"/>
      <w:marRight w:val="0"/>
      <w:marTop w:val="0"/>
      <w:marBottom w:val="0"/>
      <w:divBdr>
        <w:top w:val="none" w:sz="0" w:space="0" w:color="auto"/>
        <w:left w:val="none" w:sz="0" w:space="0" w:color="auto"/>
        <w:bottom w:val="none" w:sz="0" w:space="0" w:color="auto"/>
        <w:right w:val="none" w:sz="0" w:space="0" w:color="auto"/>
      </w:divBdr>
    </w:div>
    <w:div w:id="1462460634">
      <w:bodyDiv w:val="1"/>
      <w:marLeft w:val="0"/>
      <w:marRight w:val="0"/>
      <w:marTop w:val="0"/>
      <w:marBottom w:val="0"/>
      <w:divBdr>
        <w:top w:val="none" w:sz="0" w:space="0" w:color="auto"/>
        <w:left w:val="none" w:sz="0" w:space="0" w:color="auto"/>
        <w:bottom w:val="none" w:sz="0" w:space="0" w:color="auto"/>
        <w:right w:val="none" w:sz="0" w:space="0" w:color="auto"/>
      </w:divBdr>
    </w:div>
    <w:div w:id="1528832535">
      <w:bodyDiv w:val="1"/>
      <w:marLeft w:val="0"/>
      <w:marRight w:val="0"/>
      <w:marTop w:val="0"/>
      <w:marBottom w:val="0"/>
      <w:divBdr>
        <w:top w:val="none" w:sz="0" w:space="0" w:color="auto"/>
        <w:left w:val="none" w:sz="0" w:space="0" w:color="auto"/>
        <w:bottom w:val="none" w:sz="0" w:space="0" w:color="auto"/>
        <w:right w:val="none" w:sz="0" w:space="0" w:color="auto"/>
      </w:divBdr>
    </w:div>
    <w:div w:id="1531988562">
      <w:bodyDiv w:val="1"/>
      <w:marLeft w:val="0"/>
      <w:marRight w:val="0"/>
      <w:marTop w:val="0"/>
      <w:marBottom w:val="0"/>
      <w:divBdr>
        <w:top w:val="none" w:sz="0" w:space="0" w:color="auto"/>
        <w:left w:val="none" w:sz="0" w:space="0" w:color="auto"/>
        <w:bottom w:val="none" w:sz="0" w:space="0" w:color="auto"/>
        <w:right w:val="none" w:sz="0" w:space="0" w:color="auto"/>
      </w:divBdr>
    </w:div>
    <w:div w:id="1546604282">
      <w:bodyDiv w:val="1"/>
      <w:marLeft w:val="0"/>
      <w:marRight w:val="0"/>
      <w:marTop w:val="0"/>
      <w:marBottom w:val="0"/>
      <w:divBdr>
        <w:top w:val="none" w:sz="0" w:space="0" w:color="auto"/>
        <w:left w:val="none" w:sz="0" w:space="0" w:color="auto"/>
        <w:bottom w:val="none" w:sz="0" w:space="0" w:color="auto"/>
        <w:right w:val="none" w:sz="0" w:space="0" w:color="auto"/>
      </w:divBdr>
    </w:div>
    <w:div w:id="1552226105">
      <w:bodyDiv w:val="1"/>
      <w:marLeft w:val="0"/>
      <w:marRight w:val="0"/>
      <w:marTop w:val="0"/>
      <w:marBottom w:val="0"/>
      <w:divBdr>
        <w:top w:val="none" w:sz="0" w:space="0" w:color="auto"/>
        <w:left w:val="none" w:sz="0" w:space="0" w:color="auto"/>
        <w:bottom w:val="none" w:sz="0" w:space="0" w:color="auto"/>
        <w:right w:val="none" w:sz="0" w:space="0" w:color="auto"/>
      </w:divBdr>
    </w:div>
    <w:div w:id="1565336631">
      <w:bodyDiv w:val="1"/>
      <w:marLeft w:val="0"/>
      <w:marRight w:val="0"/>
      <w:marTop w:val="0"/>
      <w:marBottom w:val="0"/>
      <w:divBdr>
        <w:top w:val="none" w:sz="0" w:space="0" w:color="auto"/>
        <w:left w:val="none" w:sz="0" w:space="0" w:color="auto"/>
        <w:bottom w:val="none" w:sz="0" w:space="0" w:color="auto"/>
        <w:right w:val="none" w:sz="0" w:space="0" w:color="auto"/>
      </w:divBdr>
    </w:div>
    <w:div w:id="1592396057">
      <w:bodyDiv w:val="1"/>
      <w:marLeft w:val="0"/>
      <w:marRight w:val="0"/>
      <w:marTop w:val="0"/>
      <w:marBottom w:val="0"/>
      <w:divBdr>
        <w:top w:val="none" w:sz="0" w:space="0" w:color="auto"/>
        <w:left w:val="none" w:sz="0" w:space="0" w:color="auto"/>
        <w:bottom w:val="none" w:sz="0" w:space="0" w:color="auto"/>
        <w:right w:val="none" w:sz="0" w:space="0" w:color="auto"/>
      </w:divBdr>
    </w:div>
    <w:div w:id="1604149446">
      <w:bodyDiv w:val="1"/>
      <w:marLeft w:val="0"/>
      <w:marRight w:val="0"/>
      <w:marTop w:val="0"/>
      <w:marBottom w:val="0"/>
      <w:divBdr>
        <w:top w:val="none" w:sz="0" w:space="0" w:color="auto"/>
        <w:left w:val="none" w:sz="0" w:space="0" w:color="auto"/>
        <w:bottom w:val="none" w:sz="0" w:space="0" w:color="auto"/>
        <w:right w:val="none" w:sz="0" w:space="0" w:color="auto"/>
      </w:divBdr>
    </w:div>
    <w:div w:id="1615672818">
      <w:bodyDiv w:val="1"/>
      <w:marLeft w:val="0"/>
      <w:marRight w:val="0"/>
      <w:marTop w:val="0"/>
      <w:marBottom w:val="0"/>
      <w:divBdr>
        <w:top w:val="none" w:sz="0" w:space="0" w:color="auto"/>
        <w:left w:val="none" w:sz="0" w:space="0" w:color="auto"/>
        <w:bottom w:val="none" w:sz="0" w:space="0" w:color="auto"/>
        <w:right w:val="none" w:sz="0" w:space="0" w:color="auto"/>
      </w:divBdr>
    </w:div>
    <w:div w:id="1631201963">
      <w:bodyDiv w:val="1"/>
      <w:marLeft w:val="0"/>
      <w:marRight w:val="0"/>
      <w:marTop w:val="0"/>
      <w:marBottom w:val="0"/>
      <w:divBdr>
        <w:top w:val="none" w:sz="0" w:space="0" w:color="auto"/>
        <w:left w:val="none" w:sz="0" w:space="0" w:color="auto"/>
        <w:bottom w:val="none" w:sz="0" w:space="0" w:color="auto"/>
        <w:right w:val="none" w:sz="0" w:space="0" w:color="auto"/>
      </w:divBdr>
    </w:div>
    <w:div w:id="1643656002">
      <w:bodyDiv w:val="1"/>
      <w:marLeft w:val="0"/>
      <w:marRight w:val="0"/>
      <w:marTop w:val="0"/>
      <w:marBottom w:val="0"/>
      <w:divBdr>
        <w:top w:val="none" w:sz="0" w:space="0" w:color="auto"/>
        <w:left w:val="none" w:sz="0" w:space="0" w:color="auto"/>
        <w:bottom w:val="none" w:sz="0" w:space="0" w:color="auto"/>
        <w:right w:val="none" w:sz="0" w:space="0" w:color="auto"/>
      </w:divBdr>
    </w:div>
    <w:div w:id="1676611872">
      <w:bodyDiv w:val="1"/>
      <w:marLeft w:val="0"/>
      <w:marRight w:val="0"/>
      <w:marTop w:val="0"/>
      <w:marBottom w:val="0"/>
      <w:divBdr>
        <w:top w:val="none" w:sz="0" w:space="0" w:color="auto"/>
        <w:left w:val="none" w:sz="0" w:space="0" w:color="auto"/>
        <w:bottom w:val="none" w:sz="0" w:space="0" w:color="auto"/>
        <w:right w:val="none" w:sz="0" w:space="0" w:color="auto"/>
      </w:divBdr>
      <w:divsChild>
        <w:div w:id="293677674">
          <w:marLeft w:val="1080"/>
          <w:marRight w:val="0"/>
          <w:marTop w:val="100"/>
          <w:marBottom w:val="0"/>
          <w:divBdr>
            <w:top w:val="none" w:sz="0" w:space="0" w:color="auto"/>
            <w:left w:val="none" w:sz="0" w:space="0" w:color="auto"/>
            <w:bottom w:val="none" w:sz="0" w:space="0" w:color="auto"/>
            <w:right w:val="none" w:sz="0" w:space="0" w:color="auto"/>
          </w:divBdr>
        </w:div>
        <w:div w:id="473716488">
          <w:marLeft w:val="1800"/>
          <w:marRight w:val="0"/>
          <w:marTop w:val="100"/>
          <w:marBottom w:val="0"/>
          <w:divBdr>
            <w:top w:val="none" w:sz="0" w:space="0" w:color="auto"/>
            <w:left w:val="none" w:sz="0" w:space="0" w:color="auto"/>
            <w:bottom w:val="none" w:sz="0" w:space="0" w:color="auto"/>
            <w:right w:val="none" w:sz="0" w:space="0" w:color="auto"/>
          </w:divBdr>
        </w:div>
        <w:div w:id="1971982451">
          <w:marLeft w:val="1800"/>
          <w:marRight w:val="0"/>
          <w:marTop w:val="100"/>
          <w:marBottom w:val="0"/>
          <w:divBdr>
            <w:top w:val="none" w:sz="0" w:space="0" w:color="auto"/>
            <w:left w:val="none" w:sz="0" w:space="0" w:color="auto"/>
            <w:bottom w:val="none" w:sz="0" w:space="0" w:color="auto"/>
            <w:right w:val="none" w:sz="0" w:space="0" w:color="auto"/>
          </w:divBdr>
        </w:div>
      </w:divsChild>
    </w:div>
    <w:div w:id="1681469645">
      <w:bodyDiv w:val="1"/>
      <w:marLeft w:val="0"/>
      <w:marRight w:val="0"/>
      <w:marTop w:val="0"/>
      <w:marBottom w:val="0"/>
      <w:divBdr>
        <w:top w:val="none" w:sz="0" w:space="0" w:color="auto"/>
        <w:left w:val="none" w:sz="0" w:space="0" w:color="auto"/>
        <w:bottom w:val="none" w:sz="0" w:space="0" w:color="auto"/>
        <w:right w:val="none" w:sz="0" w:space="0" w:color="auto"/>
      </w:divBdr>
    </w:div>
    <w:div w:id="1698458301">
      <w:bodyDiv w:val="1"/>
      <w:marLeft w:val="0"/>
      <w:marRight w:val="0"/>
      <w:marTop w:val="0"/>
      <w:marBottom w:val="0"/>
      <w:divBdr>
        <w:top w:val="none" w:sz="0" w:space="0" w:color="auto"/>
        <w:left w:val="none" w:sz="0" w:space="0" w:color="auto"/>
        <w:bottom w:val="none" w:sz="0" w:space="0" w:color="auto"/>
        <w:right w:val="none" w:sz="0" w:space="0" w:color="auto"/>
      </w:divBdr>
    </w:div>
    <w:div w:id="1724407255">
      <w:bodyDiv w:val="1"/>
      <w:marLeft w:val="0"/>
      <w:marRight w:val="0"/>
      <w:marTop w:val="0"/>
      <w:marBottom w:val="0"/>
      <w:divBdr>
        <w:top w:val="none" w:sz="0" w:space="0" w:color="auto"/>
        <w:left w:val="none" w:sz="0" w:space="0" w:color="auto"/>
        <w:bottom w:val="none" w:sz="0" w:space="0" w:color="auto"/>
        <w:right w:val="none" w:sz="0" w:space="0" w:color="auto"/>
      </w:divBdr>
    </w:div>
    <w:div w:id="1730811486">
      <w:bodyDiv w:val="1"/>
      <w:marLeft w:val="0"/>
      <w:marRight w:val="0"/>
      <w:marTop w:val="0"/>
      <w:marBottom w:val="0"/>
      <w:divBdr>
        <w:top w:val="none" w:sz="0" w:space="0" w:color="auto"/>
        <w:left w:val="none" w:sz="0" w:space="0" w:color="auto"/>
        <w:bottom w:val="none" w:sz="0" w:space="0" w:color="auto"/>
        <w:right w:val="none" w:sz="0" w:space="0" w:color="auto"/>
      </w:divBdr>
    </w:div>
    <w:div w:id="1736707210">
      <w:bodyDiv w:val="1"/>
      <w:marLeft w:val="0"/>
      <w:marRight w:val="0"/>
      <w:marTop w:val="0"/>
      <w:marBottom w:val="0"/>
      <w:divBdr>
        <w:top w:val="none" w:sz="0" w:space="0" w:color="auto"/>
        <w:left w:val="none" w:sz="0" w:space="0" w:color="auto"/>
        <w:bottom w:val="none" w:sz="0" w:space="0" w:color="auto"/>
        <w:right w:val="none" w:sz="0" w:space="0" w:color="auto"/>
      </w:divBdr>
    </w:div>
    <w:div w:id="1770272639">
      <w:bodyDiv w:val="1"/>
      <w:marLeft w:val="0"/>
      <w:marRight w:val="0"/>
      <w:marTop w:val="0"/>
      <w:marBottom w:val="0"/>
      <w:divBdr>
        <w:top w:val="none" w:sz="0" w:space="0" w:color="auto"/>
        <w:left w:val="none" w:sz="0" w:space="0" w:color="auto"/>
        <w:bottom w:val="none" w:sz="0" w:space="0" w:color="auto"/>
        <w:right w:val="none" w:sz="0" w:space="0" w:color="auto"/>
      </w:divBdr>
    </w:div>
    <w:div w:id="1777556183">
      <w:bodyDiv w:val="1"/>
      <w:marLeft w:val="0"/>
      <w:marRight w:val="0"/>
      <w:marTop w:val="0"/>
      <w:marBottom w:val="0"/>
      <w:divBdr>
        <w:top w:val="none" w:sz="0" w:space="0" w:color="auto"/>
        <w:left w:val="none" w:sz="0" w:space="0" w:color="auto"/>
        <w:bottom w:val="none" w:sz="0" w:space="0" w:color="auto"/>
        <w:right w:val="none" w:sz="0" w:space="0" w:color="auto"/>
      </w:divBdr>
    </w:div>
    <w:div w:id="1787387892">
      <w:bodyDiv w:val="1"/>
      <w:marLeft w:val="0"/>
      <w:marRight w:val="0"/>
      <w:marTop w:val="0"/>
      <w:marBottom w:val="0"/>
      <w:divBdr>
        <w:top w:val="none" w:sz="0" w:space="0" w:color="auto"/>
        <w:left w:val="none" w:sz="0" w:space="0" w:color="auto"/>
        <w:bottom w:val="none" w:sz="0" w:space="0" w:color="auto"/>
        <w:right w:val="none" w:sz="0" w:space="0" w:color="auto"/>
      </w:divBdr>
    </w:div>
    <w:div w:id="1820070350">
      <w:bodyDiv w:val="1"/>
      <w:marLeft w:val="0"/>
      <w:marRight w:val="0"/>
      <w:marTop w:val="0"/>
      <w:marBottom w:val="0"/>
      <w:divBdr>
        <w:top w:val="none" w:sz="0" w:space="0" w:color="auto"/>
        <w:left w:val="none" w:sz="0" w:space="0" w:color="auto"/>
        <w:bottom w:val="none" w:sz="0" w:space="0" w:color="auto"/>
        <w:right w:val="none" w:sz="0" w:space="0" w:color="auto"/>
      </w:divBdr>
    </w:div>
    <w:div w:id="1884900863">
      <w:bodyDiv w:val="1"/>
      <w:marLeft w:val="0"/>
      <w:marRight w:val="0"/>
      <w:marTop w:val="0"/>
      <w:marBottom w:val="0"/>
      <w:divBdr>
        <w:top w:val="none" w:sz="0" w:space="0" w:color="auto"/>
        <w:left w:val="none" w:sz="0" w:space="0" w:color="auto"/>
        <w:bottom w:val="none" w:sz="0" w:space="0" w:color="auto"/>
        <w:right w:val="none" w:sz="0" w:space="0" w:color="auto"/>
      </w:divBdr>
    </w:div>
    <w:div w:id="1895433229">
      <w:bodyDiv w:val="1"/>
      <w:marLeft w:val="0"/>
      <w:marRight w:val="0"/>
      <w:marTop w:val="0"/>
      <w:marBottom w:val="0"/>
      <w:divBdr>
        <w:top w:val="none" w:sz="0" w:space="0" w:color="auto"/>
        <w:left w:val="none" w:sz="0" w:space="0" w:color="auto"/>
        <w:bottom w:val="none" w:sz="0" w:space="0" w:color="auto"/>
        <w:right w:val="none" w:sz="0" w:space="0" w:color="auto"/>
      </w:divBdr>
    </w:div>
    <w:div w:id="1947730312">
      <w:bodyDiv w:val="1"/>
      <w:marLeft w:val="0"/>
      <w:marRight w:val="0"/>
      <w:marTop w:val="0"/>
      <w:marBottom w:val="0"/>
      <w:divBdr>
        <w:top w:val="none" w:sz="0" w:space="0" w:color="auto"/>
        <w:left w:val="none" w:sz="0" w:space="0" w:color="auto"/>
        <w:bottom w:val="none" w:sz="0" w:space="0" w:color="auto"/>
        <w:right w:val="none" w:sz="0" w:space="0" w:color="auto"/>
      </w:divBdr>
    </w:div>
    <w:div w:id="1951889803">
      <w:bodyDiv w:val="1"/>
      <w:marLeft w:val="0"/>
      <w:marRight w:val="0"/>
      <w:marTop w:val="0"/>
      <w:marBottom w:val="0"/>
      <w:divBdr>
        <w:top w:val="none" w:sz="0" w:space="0" w:color="auto"/>
        <w:left w:val="none" w:sz="0" w:space="0" w:color="auto"/>
        <w:bottom w:val="none" w:sz="0" w:space="0" w:color="auto"/>
        <w:right w:val="none" w:sz="0" w:space="0" w:color="auto"/>
      </w:divBdr>
    </w:div>
    <w:div w:id="1972783278">
      <w:bodyDiv w:val="1"/>
      <w:marLeft w:val="0"/>
      <w:marRight w:val="0"/>
      <w:marTop w:val="0"/>
      <w:marBottom w:val="0"/>
      <w:divBdr>
        <w:top w:val="none" w:sz="0" w:space="0" w:color="auto"/>
        <w:left w:val="none" w:sz="0" w:space="0" w:color="auto"/>
        <w:bottom w:val="none" w:sz="0" w:space="0" w:color="auto"/>
        <w:right w:val="none" w:sz="0" w:space="0" w:color="auto"/>
      </w:divBdr>
    </w:div>
    <w:div w:id="1985967720">
      <w:bodyDiv w:val="1"/>
      <w:marLeft w:val="0"/>
      <w:marRight w:val="0"/>
      <w:marTop w:val="0"/>
      <w:marBottom w:val="0"/>
      <w:divBdr>
        <w:top w:val="none" w:sz="0" w:space="0" w:color="auto"/>
        <w:left w:val="none" w:sz="0" w:space="0" w:color="auto"/>
        <w:bottom w:val="none" w:sz="0" w:space="0" w:color="auto"/>
        <w:right w:val="none" w:sz="0" w:space="0" w:color="auto"/>
      </w:divBdr>
    </w:div>
    <w:div w:id="1993487335">
      <w:bodyDiv w:val="1"/>
      <w:marLeft w:val="0"/>
      <w:marRight w:val="0"/>
      <w:marTop w:val="0"/>
      <w:marBottom w:val="0"/>
      <w:divBdr>
        <w:top w:val="none" w:sz="0" w:space="0" w:color="auto"/>
        <w:left w:val="none" w:sz="0" w:space="0" w:color="auto"/>
        <w:bottom w:val="none" w:sz="0" w:space="0" w:color="auto"/>
        <w:right w:val="none" w:sz="0" w:space="0" w:color="auto"/>
      </w:divBdr>
    </w:div>
    <w:div w:id="1994679709">
      <w:bodyDiv w:val="1"/>
      <w:marLeft w:val="0"/>
      <w:marRight w:val="0"/>
      <w:marTop w:val="0"/>
      <w:marBottom w:val="0"/>
      <w:divBdr>
        <w:top w:val="none" w:sz="0" w:space="0" w:color="auto"/>
        <w:left w:val="none" w:sz="0" w:space="0" w:color="auto"/>
        <w:bottom w:val="none" w:sz="0" w:space="0" w:color="auto"/>
        <w:right w:val="none" w:sz="0" w:space="0" w:color="auto"/>
      </w:divBdr>
    </w:div>
    <w:div w:id="2010252899">
      <w:bodyDiv w:val="1"/>
      <w:marLeft w:val="0"/>
      <w:marRight w:val="0"/>
      <w:marTop w:val="0"/>
      <w:marBottom w:val="0"/>
      <w:divBdr>
        <w:top w:val="none" w:sz="0" w:space="0" w:color="auto"/>
        <w:left w:val="none" w:sz="0" w:space="0" w:color="auto"/>
        <w:bottom w:val="none" w:sz="0" w:space="0" w:color="auto"/>
        <w:right w:val="none" w:sz="0" w:space="0" w:color="auto"/>
      </w:divBdr>
    </w:div>
    <w:div w:id="2017269355">
      <w:bodyDiv w:val="1"/>
      <w:marLeft w:val="0"/>
      <w:marRight w:val="0"/>
      <w:marTop w:val="0"/>
      <w:marBottom w:val="0"/>
      <w:divBdr>
        <w:top w:val="none" w:sz="0" w:space="0" w:color="auto"/>
        <w:left w:val="none" w:sz="0" w:space="0" w:color="auto"/>
        <w:bottom w:val="none" w:sz="0" w:space="0" w:color="auto"/>
        <w:right w:val="none" w:sz="0" w:space="0" w:color="auto"/>
      </w:divBdr>
    </w:div>
    <w:div w:id="2026667814">
      <w:bodyDiv w:val="1"/>
      <w:marLeft w:val="0"/>
      <w:marRight w:val="0"/>
      <w:marTop w:val="0"/>
      <w:marBottom w:val="0"/>
      <w:divBdr>
        <w:top w:val="none" w:sz="0" w:space="0" w:color="auto"/>
        <w:left w:val="none" w:sz="0" w:space="0" w:color="auto"/>
        <w:bottom w:val="none" w:sz="0" w:space="0" w:color="auto"/>
        <w:right w:val="none" w:sz="0" w:space="0" w:color="auto"/>
      </w:divBdr>
    </w:div>
    <w:div w:id="2080515898">
      <w:bodyDiv w:val="1"/>
      <w:marLeft w:val="0"/>
      <w:marRight w:val="0"/>
      <w:marTop w:val="0"/>
      <w:marBottom w:val="0"/>
      <w:divBdr>
        <w:top w:val="none" w:sz="0" w:space="0" w:color="auto"/>
        <w:left w:val="none" w:sz="0" w:space="0" w:color="auto"/>
        <w:bottom w:val="none" w:sz="0" w:space="0" w:color="auto"/>
        <w:right w:val="none" w:sz="0" w:space="0" w:color="auto"/>
      </w:divBdr>
    </w:div>
    <w:div w:id="2081751815">
      <w:bodyDiv w:val="1"/>
      <w:marLeft w:val="0"/>
      <w:marRight w:val="0"/>
      <w:marTop w:val="0"/>
      <w:marBottom w:val="0"/>
      <w:divBdr>
        <w:top w:val="none" w:sz="0" w:space="0" w:color="auto"/>
        <w:left w:val="none" w:sz="0" w:space="0" w:color="auto"/>
        <w:bottom w:val="none" w:sz="0" w:space="0" w:color="auto"/>
        <w:right w:val="none" w:sz="0" w:space="0" w:color="auto"/>
      </w:divBdr>
    </w:div>
    <w:div w:id="2112583597">
      <w:bodyDiv w:val="1"/>
      <w:marLeft w:val="0"/>
      <w:marRight w:val="0"/>
      <w:marTop w:val="0"/>
      <w:marBottom w:val="0"/>
      <w:divBdr>
        <w:top w:val="none" w:sz="0" w:space="0" w:color="auto"/>
        <w:left w:val="none" w:sz="0" w:space="0" w:color="auto"/>
        <w:bottom w:val="none" w:sz="0" w:space="0" w:color="auto"/>
        <w:right w:val="none" w:sz="0" w:space="0" w:color="auto"/>
      </w:divBdr>
    </w:div>
    <w:div w:id="2113545855">
      <w:bodyDiv w:val="1"/>
      <w:marLeft w:val="0"/>
      <w:marRight w:val="0"/>
      <w:marTop w:val="0"/>
      <w:marBottom w:val="0"/>
      <w:divBdr>
        <w:top w:val="none" w:sz="0" w:space="0" w:color="auto"/>
        <w:left w:val="none" w:sz="0" w:space="0" w:color="auto"/>
        <w:bottom w:val="none" w:sz="0" w:space="0" w:color="auto"/>
        <w:right w:val="none" w:sz="0" w:space="0" w:color="auto"/>
      </w:divBdr>
    </w:div>
    <w:div w:id="2136219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3.xml"/><Relationship Id="rId26" Type="http://schemas.openxmlformats.org/officeDocument/2006/relationships/hyperlink" Target="https://developer.mozilla.org/en-US/docs/Web/HTTP/Status" TargetMode="External"/><Relationship Id="rId39" Type="http://schemas.openxmlformats.org/officeDocument/2006/relationships/footer" Target="footer6.xml"/><Relationship Id="rId21" Type="http://schemas.microsoft.com/office/2011/relationships/commentsExtended" Target="commentsExtended.xml"/><Relationship Id="rId34" Type="http://schemas.openxmlformats.org/officeDocument/2006/relationships/oleObject" Target="embeddings/oleObject3.bin"/><Relationship Id="rId42" Type="http://schemas.openxmlformats.org/officeDocument/2006/relationships/footer" Target="footer8.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comments" Target="comments.xml"/><Relationship Id="rId29" Type="http://schemas.openxmlformats.org/officeDocument/2006/relationships/oleObject" Target="embeddings/oleObject1.bin"/><Relationship Id="rId41"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package" Target="embeddings/Microsoft_Word_Document.docx"/><Relationship Id="rId32" Type="http://schemas.openxmlformats.org/officeDocument/2006/relationships/package" Target="embeddings/Microsoft_Word_Document2.docx"/><Relationship Id="rId37" Type="http://schemas.openxmlformats.org/officeDocument/2006/relationships/header" Target="header4.xml"/><Relationship Id="rId40" Type="http://schemas.openxmlformats.org/officeDocument/2006/relationships/footer" Target="footer7.xml"/><Relationship Id="rId5"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image" Target="media/image2.emf"/><Relationship Id="rId28" Type="http://schemas.openxmlformats.org/officeDocument/2006/relationships/image" Target="media/image3.emf"/><Relationship Id="rId36" Type="http://schemas.openxmlformats.org/officeDocument/2006/relationships/hyperlink" Target="https://www.ibm.com/support/knowledgecenter/en/SSFKSJ_9.0.0/com.ibm.mq.dev.doc/q130940_.html" TargetMode="External"/><Relationship Id="rId10" Type="http://schemas.openxmlformats.org/officeDocument/2006/relationships/endnotes" Target="endnotes.xml"/><Relationship Id="rId19" Type="http://schemas.openxmlformats.org/officeDocument/2006/relationships/footer" Target="footer5.xml"/><Relationship Id="rId31" Type="http://schemas.openxmlformats.org/officeDocument/2006/relationships/oleObject" Target="embeddings/oleObject2.bin"/><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microsoft.com/office/2016/09/relationships/commentsIds" Target="commentsIds.xml"/><Relationship Id="rId27" Type="http://schemas.openxmlformats.org/officeDocument/2006/relationships/package" Target="embeddings/Microsoft_Word_Document1.docx"/><Relationship Id="rId30" Type="http://schemas.openxmlformats.org/officeDocument/2006/relationships/image" Target="media/image4.emf"/><Relationship Id="rId35" Type="http://schemas.openxmlformats.org/officeDocument/2006/relationships/hyperlink" Target="http://101.12.34.97:443&#160;/eligibility/claimsService/Benefits/eligibilityStatus" TargetMode="External"/><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hyperlink" Target="https://www.iana.org/assignments/http-status-codes/http-status-codes.xhtml" TargetMode="External"/><Relationship Id="rId33" Type="http://schemas.openxmlformats.org/officeDocument/2006/relationships/image" Target="media/image5.emf"/><Relationship Id="rId38" Type="http://schemas.openxmlformats.org/officeDocument/2006/relationships/header" Target="head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1EDE789CDFEE045AB9B0027C83DF43B" ma:contentTypeVersion="7" ma:contentTypeDescription="Create a new document." ma:contentTypeScope="" ma:versionID="a00cf0e8f2e7243b7e82b4af5ed6a50f">
  <xsd:schema xmlns:xsd="http://www.w3.org/2001/XMLSchema" xmlns:xs="http://www.w3.org/2001/XMLSchema" xmlns:p="http://schemas.microsoft.com/office/2006/metadata/properties" targetNamespace="http://schemas.microsoft.com/office/2006/metadata/properties" ma:root="true" ma:fieldsID="9ddf9cb212464e7a042968925c503760">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F57E02-A472-46E8-BCCE-380DD54BE1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FB637FAF-A38B-4B8B-9A6F-1C80105AF08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62307BD-96AC-44A2-B49A-080A7F380652}">
  <ds:schemaRefs>
    <ds:schemaRef ds:uri="http://schemas.microsoft.com/sharepoint/v3/contenttype/forms"/>
  </ds:schemaRefs>
</ds:datastoreItem>
</file>

<file path=customXml/itemProps4.xml><?xml version="1.0" encoding="utf-8"?>
<ds:datastoreItem xmlns:ds="http://schemas.openxmlformats.org/officeDocument/2006/customXml" ds:itemID="{4C048B40-4215-4102-9A36-26096A757C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5448</Words>
  <Characters>31060</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eCIS System Design Document</vt:lpstr>
    </vt:vector>
  </TitlesOfParts>
  <LinksUpToDate>false</LinksUpToDate>
  <CharactersWithSpaces>36436</CharactersWithSpaces>
  <SharedDoc>false</SharedDoc>
  <HLinks>
    <vt:vector size="66" baseType="variant">
      <vt:variant>
        <vt:i4>1114174</vt:i4>
      </vt:variant>
      <vt:variant>
        <vt:i4>62</vt:i4>
      </vt:variant>
      <vt:variant>
        <vt:i4>0</vt:i4>
      </vt:variant>
      <vt:variant>
        <vt:i4>5</vt:i4>
      </vt:variant>
      <vt:variant>
        <vt:lpwstr/>
      </vt:variant>
      <vt:variant>
        <vt:lpwstr>_Toc322683719</vt:lpwstr>
      </vt:variant>
      <vt:variant>
        <vt:i4>1114174</vt:i4>
      </vt:variant>
      <vt:variant>
        <vt:i4>56</vt:i4>
      </vt:variant>
      <vt:variant>
        <vt:i4>0</vt:i4>
      </vt:variant>
      <vt:variant>
        <vt:i4>5</vt:i4>
      </vt:variant>
      <vt:variant>
        <vt:lpwstr/>
      </vt:variant>
      <vt:variant>
        <vt:lpwstr>_Toc322683718</vt:lpwstr>
      </vt:variant>
      <vt:variant>
        <vt:i4>1114174</vt:i4>
      </vt:variant>
      <vt:variant>
        <vt:i4>50</vt:i4>
      </vt:variant>
      <vt:variant>
        <vt:i4>0</vt:i4>
      </vt:variant>
      <vt:variant>
        <vt:i4>5</vt:i4>
      </vt:variant>
      <vt:variant>
        <vt:lpwstr/>
      </vt:variant>
      <vt:variant>
        <vt:lpwstr>_Toc322683717</vt:lpwstr>
      </vt:variant>
      <vt:variant>
        <vt:i4>1114174</vt:i4>
      </vt:variant>
      <vt:variant>
        <vt:i4>44</vt:i4>
      </vt:variant>
      <vt:variant>
        <vt:i4>0</vt:i4>
      </vt:variant>
      <vt:variant>
        <vt:i4>5</vt:i4>
      </vt:variant>
      <vt:variant>
        <vt:lpwstr/>
      </vt:variant>
      <vt:variant>
        <vt:lpwstr>_Toc322683716</vt:lpwstr>
      </vt:variant>
      <vt:variant>
        <vt:i4>1114174</vt:i4>
      </vt:variant>
      <vt:variant>
        <vt:i4>38</vt:i4>
      </vt:variant>
      <vt:variant>
        <vt:i4>0</vt:i4>
      </vt:variant>
      <vt:variant>
        <vt:i4>5</vt:i4>
      </vt:variant>
      <vt:variant>
        <vt:lpwstr/>
      </vt:variant>
      <vt:variant>
        <vt:lpwstr>_Toc322683715</vt:lpwstr>
      </vt:variant>
      <vt:variant>
        <vt:i4>1114174</vt:i4>
      </vt:variant>
      <vt:variant>
        <vt:i4>32</vt:i4>
      </vt:variant>
      <vt:variant>
        <vt:i4>0</vt:i4>
      </vt:variant>
      <vt:variant>
        <vt:i4>5</vt:i4>
      </vt:variant>
      <vt:variant>
        <vt:lpwstr/>
      </vt:variant>
      <vt:variant>
        <vt:lpwstr>_Toc322683714</vt:lpwstr>
      </vt:variant>
      <vt:variant>
        <vt:i4>1114174</vt:i4>
      </vt:variant>
      <vt:variant>
        <vt:i4>26</vt:i4>
      </vt:variant>
      <vt:variant>
        <vt:i4>0</vt:i4>
      </vt:variant>
      <vt:variant>
        <vt:i4>5</vt:i4>
      </vt:variant>
      <vt:variant>
        <vt:lpwstr/>
      </vt:variant>
      <vt:variant>
        <vt:lpwstr>_Toc322683713</vt:lpwstr>
      </vt:variant>
      <vt:variant>
        <vt:i4>1114174</vt:i4>
      </vt:variant>
      <vt:variant>
        <vt:i4>20</vt:i4>
      </vt:variant>
      <vt:variant>
        <vt:i4>0</vt:i4>
      </vt:variant>
      <vt:variant>
        <vt:i4>5</vt:i4>
      </vt:variant>
      <vt:variant>
        <vt:lpwstr/>
      </vt:variant>
      <vt:variant>
        <vt:lpwstr>_Toc322683712</vt:lpwstr>
      </vt:variant>
      <vt:variant>
        <vt:i4>1114174</vt:i4>
      </vt:variant>
      <vt:variant>
        <vt:i4>14</vt:i4>
      </vt:variant>
      <vt:variant>
        <vt:i4>0</vt:i4>
      </vt:variant>
      <vt:variant>
        <vt:i4>5</vt:i4>
      </vt:variant>
      <vt:variant>
        <vt:lpwstr/>
      </vt:variant>
      <vt:variant>
        <vt:lpwstr>_Toc322683711</vt:lpwstr>
      </vt:variant>
      <vt:variant>
        <vt:i4>1114174</vt:i4>
      </vt:variant>
      <vt:variant>
        <vt:i4>8</vt:i4>
      </vt:variant>
      <vt:variant>
        <vt:i4>0</vt:i4>
      </vt:variant>
      <vt:variant>
        <vt:i4>5</vt:i4>
      </vt:variant>
      <vt:variant>
        <vt:lpwstr/>
      </vt:variant>
      <vt:variant>
        <vt:lpwstr>_Toc322683710</vt:lpwstr>
      </vt:variant>
      <vt:variant>
        <vt:i4>1048638</vt:i4>
      </vt:variant>
      <vt:variant>
        <vt:i4>2</vt:i4>
      </vt:variant>
      <vt:variant>
        <vt:i4>0</vt:i4>
      </vt:variant>
      <vt:variant>
        <vt:i4>5</vt:i4>
      </vt:variant>
      <vt:variant>
        <vt:lpwstr/>
      </vt:variant>
      <vt:variant>
        <vt:lpwstr>_Toc322683709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eCIS System Design Document</dc:title>
  <dc:subject>System Design Document</dc:subject>
  <dc:creator/>
  <cp:lastModifiedBy/>
  <cp:revision>1</cp:revision>
  <dcterms:created xsi:type="dcterms:W3CDTF">2018-07-13T19:47:00Z</dcterms:created>
  <dcterms:modified xsi:type="dcterms:W3CDTF">2018-08-06T23:51:00Z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uired for National Release">
    <vt:bool>true</vt:bool>
  </property>
  <property fmtid="{D5CDD505-2E9C-101B-9397-08002B2CF9AE}" pid="3" name="Public Storage Location">
    <vt:lpwstr>1</vt:lpwstr>
  </property>
  <property fmtid="{D5CDD505-2E9C-101B-9397-08002B2CF9AE}" pid="4" name="Version Control Storage Location">
    <vt:lpwstr>1</vt:lpwstr>
  </property>
  <property fmtid="{D5CDD505-2E9C-101B-9397-08002B2CF9AE}" pid="5" name="Category0">
    <vt:lpwstr>5</vt:lpwstr>
  </property>
  <property fmtid="{D5CDD505-2E9C-101B-9397-08002B2CF9AE}" pid="6" name="Required by Operational Readiness">
    <vt:bool>true</vt:bool>
  </property>
  <property fmtid="{D5CDD505-2E9C-101B-9397-08002B2CF9AE}" pid="7" name="Required by Independent Testing">
    <vt:bool>false</vt:bool>
  </property>
  <property fmtid="{D5CDD505-2E9C-101B-9397-08002B2CF9AE}" pid="8" name="Required by PMAS">
    <vt:bool>true</vt:bool>
  </property>
  <property fmtid="{D5CDD505-2E9C-101B-9397-08002B2CF9AE}" pid="9" name="ProPath Process ID">
    <vt:lpwstr>2</vt:lpwstr>
  </property>
  <property fmtid="{D5CDD505-2E9C-101B-9397-08002B2CF9AE}" pid="10" name="Required for Assessment and Authorizatio">
    <vt:bool>true</vt:bool>
  </property>
  <property fmtid="{D5CDD505-2E9C-101B-9397-08002B2CF9AE}" pid="11" name="Required by VHA Release Management">
    <vt:bool>true</vt:bool>
  </property>
  <property fmtid="{D5CDD505-2E9C-101B-9397-08002B2CF9AE}" pid="12" name="_dlc_DocIdItemGuid">
    <vt:lpwstr>1d9a6f83-1c1d-4fe1-9c6f-e67f4f7775dc</vt:lpwstr>
  </property>
  <property fmtid="{D5CDD505-2E9C-101B-9397-08002B2CF9AE}" pid="13" name="Action Requested">
    <vt:lpwstr>No Action Required</vt:lpwstr>
  </property>
  <property fmtid="{D5CDD505-2E9C-101B-9397-08002B2CF9AE}" pid="14" name="Required by Enterprise Operations">
    <vt:bool>true</vt:bool>
  </property>
  <property fmtid="{D5CDD505-2E9C-101B-9397-08002B2CF9AE}" pid="15" name="Scope">
    <vt:lpwstr>2</vt:lpwstr>
  </property>
  <property fmtid="{D5CDD505-2E9C-101B-9397-08002B2CF9AE}" pid="16" name="Responsible Role">
    <vt:lpwstr>30</vt:lpwstr>
  </property>
  <property fmtid="{D5CDD505-2E9C-101B-9397-08002B2CF9AE}" pid="17" name="TaxKeyword">
    <vt:lpwstr/>
  </property>
  <property fmtid="{D5CDD505-2E9C-101B-9397-08002B2CF9AE}" pid="18" name="Required by National Release">
    <vt:bool>true</vt:bool>
  </property>
  <property fmtid="{D5CDD505-2E9C-101B-9397-08002B2CF9AE}" pid="19" name="Description0">
    <vt:lpwstr>Aa dual-use document that provides the conceptual design as well as the as-built design (updated as the product is built.) Per PMAS Guide, the SDD conceptual design required prior to Milestone 1; as-built for each delivery prior to Milestone 2.</vt:lpwstr>
  </property>
  <property fmtid="{D5CDD505-2E9C-101B-9397-08002B2CF9AE}" pid="20" name="Process ID">
    <vt:lpwstr>915101116176424321838273912</vt:lpwstr>
  </property>
  <property fmtid="{D5CDD505-2E9C-101B-9397-08002B2CF9AE}" pid="21" name="Artifact Owner">
    <vt:lpwstr>29</vt:lpwstr>
  </property>
  <property fmtid="{D5CDD505-2E9C-101B-9397-08002B2CF9AE}" pid="22" name="_dlc_DocId">
    <vt:lpwstr>657KNE7CTRDA-583-12554</vt:lpwstr>
  </property>
  <property fmtid="{D5CDD505-2E9C-101B-9397-08002B2CF9AE}" pid="23" name="Add to VOA">
    <vt:lpwstr>Yes</vt:lpwstr>
  </property>
  <property fmtid="{D5CDD505-2E9C-101B-9397-08002B2CF9AE}" pid="24" name="Status">
    <vt:lpwstr>Active</vt:lpwstr>
  </property>
  <property fmtid="{D5CDD505-2E9C-101B-9397-08002B2CF9AE}" pid="25" name="Required for Operational Readiness Review">
    <vt:bool>true</vt:bool>
  </property>
  <property fmtid="{D5CDD505-2E9C-101B-9397-08002B2CF9AE}" pid="26" name="PMAS Milestone Required">
    <vt:lpwstr>MS 1</vt:lpwstr>
  </property>
  <property fmtid="{D5CDD505-2E9C-101B-9397-08002B2CF9AE}" pid="27" name="Required for Assessment and Authorization">
    <vt:bool>true</vt:bool>
  </property>
  <property fmtid="{D5CDD505-2E9C-101B-9397-08002B2CF9AE}" pid="28" name="Contributors">
    <vt:lpwstr>Macha, Carol90</vt:lpwstr>
  </property>
  <property fmtid="{D5CDD505-2E9C-101B-9397-08002B2CF9AE}" pid="29" name="Replaced By">
    <vt:lpwstr>, </vt:lpwstr>
  </property>
  <property fmtid="{D5CDD505-2E9C-101B-9397-08002B2CF9AE}" pid="30" name="_dlc_DocIdUrl">
    <vt:lpwstr>http://vaww.oed.portal.va.gov/administration/Process/_layouts/DocIdRedir.aspx?ID=657KNE7CTRDA-583-12554657KNE7CTRDA-583-12554</vt:lpwstr>
  </property>
  <property fmtid="{D5CDD505-2E9C-101B-9397-08002B2CF9AE}" pid="31" name="Reviewed at Milestone (Multi-Select)">
    <vt:lpwstr>;#MS1;#MS2;#</vt:lpwstr>
  </property>
  <property fmtid="{D5CDD505-2E9C-101B-9397-08002B2CF9AE}" pid="32" name="ContentTypeId">
    <vt:lpwstr>0x01010061EDE789CDFEE045AB9B0027C83DF43B</vt:lpwstr>
  </property>
  <property fmtid="{D5CDD505-2E9C-101B-9397-08002B2CF9AE}" pid="33" name="SIP_Label_Display">
    <vt:lpwstr>Unrestricted; </vt:lpwstr>
  </property>
  <property fmtid="{D5CDD505-2E9C-101B-9397-08002B2CF9AE}" pid="34" name="TaxCatchAll">
    <vt:lpwstr/>
  </property>
  <property fmtid="{D5CDD505-2E9C-101B-9397-08002B2CF9AE}" pid="35" name="SIP_Label_Data">
    <vt:lpwstr>;#0;#Unrestricted;#True;#;#;#;#</vt:lpwstr>
  </property>
  <property fmtid="{D5CDD505-2E9C-101B-9397-08002B2CF9AE}" pid="36" name="Enterprise_x0020_Keywords">
    <vt:lpwstr/>
  </property>
  <property fmtid="{D5CDD505-2E9C-101B-9397-08002B2CF9AE}" pid="37" name="Enterprise Keywords">
    <vt:lpwstr/>
  </property>
  <property fmtid="{D5CDD505-2E9C-101B-9397-08002B2CF9AE}" pid="38" name="Sensitive Information Protection (SIP) Label">
    <vt:lpwstr>;#0;#Unrestricted;#True;#;#;#;#</vt:lpwstr>
  </property>
  <property fmtid="{D5CDD505-2E9C-101B-9397-08002B2CF9AE}" pid="39" name="Document Author">
    <vt:lpwstr>ACCT04\tatikax</vt:lpwstr>
  </property>
  <property fmtid="{D5CDD505-2E9C-101B-9397-08002B2CF9AE}" pid="40" name="Document Sensitivity">
    <vt:lpwstr>1</vt:lpwstr>
  </property>
  <property fmtid="{D5CDD505-2E9C-101B-9397-08002B2CF9AE}" pid="41" name="ThirdParty">
    <vt:lpwstr/>
  </property>
  <property fmtid="{D5CDD505-2E9C-101B-9397-08002B2CF9AE}" pid="42" name="OCI Restriction">
    <vt:bool>false</vt:bool>
  </property>
  <property fmtid="{D5CDD505-2E9C-101B-9397-08002B2CF9AE}" pid="43" name="OCI Additional Info">
    <vt:lpwstr/>
  </property>
  <property fmtid="{D5CDD505-2E9C-101B-9397-08002B2CF9AE}" pid="44" name="Allow Header Overwrite">
    <vt:bool>true</vt:bool>
  </property>
  <property fmtid="{D5CDD505-2E9C-101B-9397-08002B2CF9AE}" pid="45" name="Allow Footer Overwrite">
    <vt:bool>true</vt:bool>
  </property>
  <property fmtid="{D5CDD505-2E9C-101B-9397-08002B2CF9AE}" pid="46" name="Multiple Selected">
    <vt:lpwstr>-1</vt:lpwstr>
  </property>
  <property fmtid="{D5CDD505-2E9C-101B-9397-08002B2CF9AE}" pid="47" name="SIPLongWording">
    <vt:lpwstr/>
  </property>
  <property fmtid="{D5CDD505-2E9C-101B-9397-08002B2CF9AE}" pid="48" name="checkedProgramsCount">
    <vt:i4>0</vt:i4>
  </property>
  <property fmtid="{D5CDD505-2E9C-101B-9397-08002B2CF9AE}" pid="49" name="ExpCountry">
    <vt:lpwstr/>
  </property>
</Properties>
</file>